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D8DDB1" w14:textId="774D3054" w:rsidR="001D217C" w:rsidRDefault="44F96189" w:rsidP="1286EBA9">
      <w:pPr>
        <w:jc w:val="center"/>
      </w:pPr>
      <w:r>
        <w:rPr>
          <w:noProof/>
        </w:rPr>
        <w:drawing>
          <wp:inline distT="0" distB="0" distL="0" distR="0" wp14:anchorId="570B1FC1" wp14:editId="4F743D7F">
            <wp:extent cx="4410075" cy="5762625"/>
            <wp:effectExtent l="0" t="0" r="0" b="0"/>
            <wp:docPr id="12199076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07627" name="Picture 1219907627"/>
                    <pic:cNvPicPr/>
                  </pic:nvPicPr>
                  <pic:blipFill>
                    <a:blip r:embed="rId5">
                      <a:extLst>
                        <a:ext uri="{28A0092B-C50C-407E-A947-70E740481C1C}">
                          <a14:useLocalDpi xmlns:a14="http://schemas.microsoft.com/office/drawing/2010/main"/>
                        </a:ext>
                      </a:extLst>
                    </a:blip>
                    <a:stretch>
                      <a:fillRect/>
                    </a:stretch>
                  </pic:blipFill>
                  <pic:spPr>
                    <a:xfrm>
                      <a:off x="0" y="0"/>
                      <a:ext cx="4410075" cy="5762625"/>
                    </a:xfrm>
                    <a:prstGeom prst="rect">
                      <a:avLst/>
                    </a:prstGeom>
                  </pic:spPr>
                </pic:pic>
              </a:graphicData>
            </a:graphic>
          </wp:inline>
        </w:drawing>
      </w:r>
    </w:p>
    <w:p w14:paraId="07C40748" w14:textId="78B083DF" w:rsidR="001D217C" w:rsidRDefault="44F96189" w:rsidP="1286EBA9">
      <w:pPr>
        <w:ind w:firstLine="708"/>
        <w:jc w:val="center"/>
      </w:pPr>
      <w:r w:rsidRPr="1286EBA9">
        <w:rPr>
          <w:rFonts w:ascii="Aptos" w:eastAsia="Aptos" w:hAnsi="Aptos" w:cs="Aptos"/>
          <w:b/>
          <w:bCs/>
          <w:sz w:val="56"/>
          <w:szCs w:val="56"/>
          <w:lang w:val="pl"/>
        </w:rPr>
        <w:t xml:space="preserve">Systemy </w:t>
      </w:r>
      <w:r w:rsidR="4DE76B07" w:rsidRPr="1286EBA9">
        <w:rPr>
          <w:rFonts w:ascii="Aptos" w:eastAsia="Aptos" w:hAnsi="Aptos" w:cs="Aptos"/>
          <w:b/>
          <w:bCs/>
          <w:sz w:val="56"/>
          <w:szCs w:val="56"/>
          <w:lang w:val="pl"/>
        </w:rPr>
        <w:t>a</w:t>
      </w:r>
      <w:r w:rsidRPr="1286EBA9">
        <w:rPr>
          <w:rFonts w:ascii="Aptos" w:eastAsia="Aptos" w:hAnsi="Aptos" w:cs="Aptos"/>
          <w:b/>
          <w:bCs/>
          <w:sz w:val="56"/>
          <w:szCs w:val="56"/>
          <w:lang w:val="pl"/>
        </w:rPr>
        <w:t>nalityczno-</w:t>
      </w:r>
      <w:r w:rsidR="38AAD210" w:rsidRPr="1286EBA9">
        <w:rPr>
          <w:rFonts w:ascii="Aptos" w:eastAsia="Aptos" w:hAnsi="Aptos" w:cs="Aptos"/>
          <w:b/>
          <w:bCs/>
          <w:sz w:val="56"/>
          <w:szCs w:val="56"/>
          <w:lang w:val="pl"/>
        </w:rPr>
        <w:t>r</w:t>
      </w:r>
      <w:r w:rsidRPr="1286EBA9">
        <w:rPr>
          <w:rFonts w:ascii="Aptos" w:eastAsia="Aptos" w:hAnsi="Aptos" w:cs="Aptos"/>
          <w:b/>
          <w:bCs/>
          <w:sz w:val="56"/>
          <w:szCs w:val="56"/>
          <w:lang w:val="pl"/>
        </w:rPr>
        <w:t>aportowe</w:t>
      </w:r>
    </w:p>
    <w:p w14:paraId="5257699A" w14:textId="0FEB10AE" w:rsidR="001D217C" w:rsidRDefault="73B21656" w:rsidP="1286EBA9">
      <w:pPr>
        <w:jc w:val="center"/>
        <w:rPr>
          <w:rFonts w:ascii="Aptos" w:eastAsia="Aptos" w:hAnsi="Aptos" w:cs="Aptos"/>
          <w:sz w:val="36"/>
          <w:szCs w:val="36"/>
          <w:lang w:val="pl"/>
        </w:rPr>
      </w:pPr>
      <w:r w:rsidRPr="1286EBA9">
        <w:rPr>
          <w:rFonts w:ascii="Times New Roman" w:eastAsia="Times New Roman" w:hAnsi="Times New Roman" w:cs="Times New Roman"/>
          <w:color w:val="000000" w:themeColor="text1"/>
          <w:sz w:val="36"/>
          <w:szCs w:val="36"/>
          <w:lang w:val="pl"/>
        </w:rPr>
        <w:t>System analityczno-raportowego wspierający budżetowanie w przedsiębiorstwie produkcyjnym</w:t>
      </w:r>
    </w:p>
    <w:p w14:paraId="28EE1E47" w14:textId="7FF21F17" w:rsidR="001D217C" w:rsidRDefault="73B21656" w:rsidP="1286EBA9">
      <w:pPr>
        <w:ind w:firstLine="708"/>
        <w:jc w:val="center"/>
        <w:rPr>
          <w:rFonts w:ascii="Aptos" w:eastAsia="Aptos" w:hAnsi="Aptos" w:cs="Aptos"/>
          <w:sz w:val="36"/>
          <w:szCs w:val="36"/>
          <w:lang w:val="pl"/>
        </w:rPr>
      </w:pPr>
      <w:r w:rsidRPr="1286EBA9">
        <w:rPr>
          <w:rFonts w:ascii="Aptos" w:eastAsia="Aptos" w:hAnsi="Aptos" w:cs="Aptos"/>
          <w:sz w:val="36"/>
          <w:szCs w:val="36"/>
          <w:lang w:val="pl"/>
        </w:rPr>
        <w:t>Kasprzyk, Bajera, Brojek, Kępczyński, Fita, Ślęzak, Oleśkiewicz, Płatkowski</w:t>
      </w:r>
    </w:p>
    <w:p w14:paraId="0E3A4A3A" w14:textId="3CF9EB38" w:rsidR="001D217C" w:rsidRDefault="73B21656" w:rsidP="1286EBA9">
      <w:pPr>
        <w:ind w:firstLine="708"/>
        <w:jc w:val="center"/>
        <w:rPr>
          <w:rFonts w:ascii="Aptos" w:eastAsia="Aptos" w:hAnsi="Aptos" w:cs="Aptos"/>
          <w:sz w:val="36"/>
          <w:szCs w:val="36"/>
          <w:lang w:val="pl"/>
        </w:rPr>
      </w:pPr>
      <w:r w:rsidRPr="1286EBA9">
        <w:rPr>
          <w:rFonts w:ascii="Times New Roman" w:eastAsia="Times New Roman" w:hAnsi="Times New Roman" w:cs="Times New Roman"/>
          <w:color w:val="000000" w:themeColor="text1"/>
          <w:sz w:val="36"/>
          <w:szCs w:val="36"/>
          <w:lang w:val="pl"/>
        </w:rPr>
        <w:t>Prowadzący: Tomasz Protasowicki</w:t>
      </w:r>
    </w:p>
    <w:p w14:paraId="053DA1EE" w14:textId="6BD61E52" w:rsidR="001D217C" w:rsidRDefault="73B21656" w:rsidP="1286EBA9">
      <w:pPr>
        <w:jc w:val="center"/>
        <w:rPr>
          <w:rFonts w:ascii="Times New Roman" w:eastAsia="Times New Roman" w:hAnsi="Times New Roman" w:cs="Times New Roman"/>
          <w:color w:val="000000" w:themeColor="text1"/>
          <w:sz w:val="36"/>
          <w:szCs w:val="36"/>
          <w:lang w:val="pl"/>
        </w:rPr>
      </w:pPr>
      <w:r w:rsidRPr="1286EBA9">
        <w:rPr>
          <w:rFonts w:ascii="Times New Roman" w:eastAsia="Times New Roman" w:hAnsi="Times New Roman" w:cs="Times New Roman"/>
          <w:color w:val="000000" w:themeColor="text1"/>
          <w:sz w:val="36"/>
          <w:szCs w:val="36"/>
          <w:lang w:val="pl"/>
        </w:rPr>
        <w:t>Termin oddania: 13.01.2026</w:t>
      </w:r>
    </w:p>
    <w:p w14:paraId="7EAF3D8F" w14:textId="7E663E4E" w:rsidR="001D217C" w:rsidRDefault="001D217C"/>
    <w:p w14:paraId="49B4ACE1" w14:textId="5A380A5C" w:rsidR="73B21656" w:rsidRDefault="73B21656" w:rsidP="73B72E52">
      <w:pPr>
        <w:pStyle w:val="Nagwek1"/>
        <w:numPr>
          <w:ilvl w:val="0"/>
          <w:numId w:val="1"/>
        </w:numPr>
      </w:pPr>
      <w:r>
        <w:t>Wprowadzenie</w:t>
      </w:r>
    </w:p>
    <w:p w14:paraId="14AB543A" w14:textId="0B62263C" w:rsidR="73B21656" w:rsidRDefault="57AA6E65" w:rsidP="63BA674E">
      <w:pPr>
        <w:pStyle w:val="Nagwek2"/>
      </w:pPr>
      <w:r>
        <w:t xml:space="preserve">1.1 </w:t>
      </w:r>
      <w:r w:rsidR="73B21656">
        <w:t>Cel projektu</w:t>
      </w:r>
    </w:p>
    <w:p w14:paraId="15E9ADF7" w14:textId="6B189EBC" w:rsidR="0078167E" w:rsidRDefault="476E10FF" w:rsidP="1071D27C">
      <w:pPr>
        <w:rPr>
          <w:rFonts w:ascii="system-ui" w:eastAsia="system-ui" w:hAnsi="system-ui" w:cs="system-ui"/>
        </w:rPr>
      </w:pPr>
      <w:r w:rsidRPr="1071D27C">
        <w:rPr>
          <w:rFonts w:ascii="system-ui" w:eastAsia="system-ui" w:hAnsi="system-ui" w:cs="system-ui"/>
        </w:rPr>
        <w:t>Celem projektu jest zbudowanie prostego systemu analityczno-raportowego, który wspiera proces budżetowania w przykładowym przedsiębiorstwie produkcyjnym. System ma umożliwiać analizę przychodów, kosztów i wyników finansowych przy użyciu rachunku kosztów pełnych i zmiennych</w:t>
      </w:r>
    </w:p>
    <w:p w14:paraId="35668C28" w14:textId="2DA81671" w:rsidR="73B21656" w:rsidRDefault="44035104" w:rsidP="1286EBA9">
      <w:pPr>
        <w:pStyle w:val="Nagwek2"/>
      </w:pPr>
      <w:r>
        <w:t xml:space="preserve">1.2 </w:t>
      </w:r>
      <w:r w:rsidR="73B21656">
        <w:t>Zakres projektu</w:t>
      </w:r>
    </w:p>
    <w:p w14:paraId="6E280202" w14:textId="5B115DB8" w:rsidR="355C588B" w:rsidRDefault="355C588B" w:rsidP="64F5BA7F">
      <w:r w:rsidRPr="64F5BA7F">
        <w:rPr>
          <w:rFonts w:ascii="system-ui" w:eastAsia="system-ui" w:hAnsi="system-ui" w:cs="system-ui"/>
        </w:rPr>
        <w:t>Zakres obejmuje dziesięć głównych budżetów: przychodów ze sprzedaży, produkcji, kosztów bezpośrednich, zakupów materiałów, kosztów pośrednich produkcji, kosztów zarządu i sprzedaży, kosztów inwestycyjnych i finansowych, rachunku zysków i strat, przepływów pieniężnych oraz bilansu.</w:t>
      </w:r>
    </w:p>
    <w:p w14:paraId="5D4369BC" w14:textId="38EC6398" w:rsidR="73B21656" w:rsidRDefault="78ED4AA9" w:rsidP="1286EBA9">
      <w:pPr>
        <w:pStyle w:val="Nagwek2"/>
      </w:pPr>
      <w:r>
        <w:t xml:space="preserve">1.3 </w:t>
      </w:r>
      <w:r w:rsidR="73B21656">
        <w:t>Dane wejściowe</w:t>
      </w:r>
    </w:p>
    <w:p w14:paraId="1718D981" w14:textId="5CB1247E" w:rsidR="2BCE9E76" w:rsidRDefault="2BCE9E76" w:rsidP="4BD68422">
      <w:r w:rsidRPr="112D7372">
        <w:rPr>
          <w:rFonts w:ascii="system-ui" w:eastAsia="system-ui" w:hAnsi="system-ui" w:cs="system-ui"/>
        </w:rPr>
        <w:t xml:space="preserve">Dane wejściowe to założenia budżetowe </w:t>
      </w:r>
      <w:r w:rsidRPr="7578BF4F">
        <w:rPr>
          <w:rFonts w:ascii="system-ui" w:eastAsia="system-ui" w:hAnsi="system-ui" w:cs="system-ui"/>
        </w:rPr>
        <w:t>określające standardowe</w:t>
      </w:r>
      <w:r w:rsidRPr="112D7372">
        <w:rPr>
          <w:rFonts w:ascii="system-ui" w:eastAsia="system-ui" w:hAnsi="system-ui" w:cs="system-ui"/>
        </w:rPr>
        <w:t xml:space="preserve"> koszty materiałów i robocizny, jednostkowe normy zużycia, planowaną sprzedaż z cenami oraz politykę zapasów.</w:t>
      </w:r>
    </w:p>
    <w:p w14:paraId="6EBD524B" w14:textId="7823AD81" w:rsidR="29E54D5E" w:rsidRDefault="473B56FE" w:rsidP="6D982AF5">
      <w:pPr>
        <w:pStyle w:val="Nagwek1"/>
        <w:numPr>
          <w:ilvl w:val="0"/>
          <w:numId w:val="1"/>
        </w:numPr>
      </w:pPr>
      <w:r>
        <w:t>Analiza biznesowa</w:t>
      </w:r>
    </w:p>
    <w:p w14:paraId="1FE699A8" w14:textId="6389B65F" w:rsidR="02B30BFF" w:rsidRDefault="02B30BFF" w:rsidP="6037A108">
      <w:pPr>
        <w:pStyle w:val="Nagwek2"/>
        <w:spacing w:before="240" w:after="120"/>
      </w:pPr>
      <w:r>
        <w:t xml:space="preserve">2.1. </w:t>
      </w:r>
      <w:r w:rsidRPr="6037A108">
        <w:rPr>
          <w:rFonts w:ascii="system-ui" w:eastAsia="system-ui" w:hAnsi="system-ui" w:cs="system-ui"/>
        </w:rPr>
        <w:t>Opis przedsiębiorstwa</w:t>
      </w:r>
    </w:p>
    <w:p w14:paraId="402BE749" w14:textId="679C2E3F" w:rsidR="17C1653C" w:rsidRDefault="02B30BFF" w:rsidP="6037A108">
      <w:pPr>
        <w:rPr>
          <w:rFonts w:ascii="system-ui" w:eastAsia="system-ui" w:hAnsi="system-ui" w:cs="system-ui"/>
        </w:rPr>
      </w:pPr>
      <w:r w:rsidRPr="3EA910ED">
        <w:rPr>
          <w:rFonts w:ascii="system-ui" w:eastAsia="system-ui" w:hAnsi="system-ui" w:cs="system-ui"/>
        </w:rPr>
        <w:t>Przedsiębiorstwo produkuje kilka typów wyrobów na różnych liniach produkcyjnych, używając wielu rodzajów materiałów i robocizny bezpośredniej. Firma utrzymuje zapasy produktów gotowych na poziomie około 10% przyszłej sprzedaży i ponosi koszty bezpośrednie oraz pośrednie związane z produkcją, zarządem i sprzedażą.</w:t>
      </w:r>
      <w:r>
        <w:br/>
      </w:r>
    </w:p>
    <w:p w14:paraId="778746A4" w14:textId="39118E1F" w:rsidR="02B30BFF" w:rsidRDefault="02B30BFF" w:rsidP="2D9C58AA">
      <w:pPr>
        <w:pStyle w:val="Nagwek2"/>
        <w:spacing w:before="240" w:after="120"/>
      </w:pPr>
      <w:r w:rsidRPr="22637E41">
        <w:t xml:space="preserve">2.2. </w:t>
      </w:r>
      <w:r w:rsidRPr="2D9C58AA">
        <w:rPr>
          <w:rFonts w:ascii="system-ui" w:eastAsia="system-ui" w:hAnsi="system-ui" w:cs="system-ui"/>
        </w:rPr>
        <w:t>Identyfikacja budżetów</w:t>
      </w:r>
    </w:p>
    <w:p w14:paraId="78AACFA9" w14:textId="6CC44661" w:rsidR="57F47069" w:rsidRDefault="02B30BFF" w:rsidP="2D9C58AA">
      <w:pPr>
        <w:rPr>
          <w:rFonts w:ascii="Aptos" w:eastAsia="Aptos" w:hAnsi="Aptos" w:cs="Aptos"/>
        </w:rPr>
      </w:pPr>
      <w:r w:rsidRPr="7A8EDA95">
        <w:rPr>
          <w:rFonts w:ascii="system-ui" w:eastAsia="system-ui" w:hAnsi="system-ui" w:cs="system-ui"/>
        </w:rPr>
        <w:t>System zawiera budżety operacyjne,</w:t>
      </w:r>
      <w:r w:rsidRPr="505AB7D3">
        <w:rPr>
          <w:rFonts w:ascii="system-ui" w:eastAsia="system-ui" w:hAnsi="system-ui" w:cs="system-ui"/>
        </w:rPr>
        <w:t xml:space="preserve"> </w:t>
      </w:r>
      <w:r w:rsidRPr="067151F4">
        <w:rPr>
          <w:rFonts w:ascii="system-ui" w:eastAsia="system-ui" w:hAnsi="system-ui" w:cs="system-ui"/>
        </w:rPr>
        <w:t>budżety dodatkowe</w:t>
      </w:r>
      <w:r w:rsidRPr="0E2996C7">
        <w:rPr>
          <w:rFonts w:ascii="system-ui" w:eastAsia="system-ui" w:hAnsi="system-ui" w:cs="system-ui"/>
        </w:rPr>
        <w:t xml:space="preserve"> </w:t>
      </w:r>
      <w:r w:rsidRPr="1275087A">
        <w:rPr>
          <w:rFonts w:ascii="system-ui" w:eastAsia="system-ui" w:hAnsi="system-ui" w:cs="system-ui"/>
        </w:rPr>
        <w:t>oraz budżety finansowe.</w:t>
      </w:r>
    </w:p>
    <w:p w14:paraId="68E9427C" w14:textId="5DB4B9BB" w:rsidR="17CAB430" w:rsidRDefault="17CAB430" w:rsidP="17CAB430">
      <w:pPr>
        <w:rPr>
          <w:rFonts w:ascii="system-ui" w:eastAsia="system-ui" w:hAnsi="system-ui" w:cs="system-ui"/>
        </w:rPr>
      </w:pPr>
    </w:p>
    <w:p w14:paraId="1C610B77" w14:textId="4DF6EBF9" w:rsidR="02B30BFF" w:rsidRDefault="02B30BFF" w:rsidP="61D341FC">
      <w:pPr>
        <w:pStyle w:val="Nagwek2"/>
        <w:spacing w:before="240" w:after="120"/>
      </w:pPr>
      <w:r w:rsidRPr="61D341FC">
        <w:t xml:space="preserve">2.3. </w:t>
      </w:r>
      <w:r w:rsidRPr="61D341FC">
        <w:rPr>
          <w:rFonts w:ascii="system-ui" w:eastAsia="system-ui" w:hAnsi="system-ui" w:cs="system-ui"/>
        </w:rPr>
        <w:t>Diagram przepływu danych w procesie budżetowania</w:t>
      </w:r>
    </w:p>
    <w:p w14:paraId="26F7E75D" w14:textId="4F8F6DD0" w:rsidR="3AD936B4" w:rsidRDefault="3AD936B4" w:rsidP="6650EECA">
      <w:pPr>
        <w:jc w:val="center"/>
      </w:pPr>
    </w:p>
    <w:p w14:paraId="05B563CA" w14:textId="161B1D08" w:rsidR="426A24F3" w:rsidRDefault="68853F39" w:rsidP="556832E6">
      <w:pPr>
        <w:jc w:val="center"/>
      </w:pPr>
      <w:r>
        <w:rPr>
          <w:noProof/>
        </w:rPr>
        <w:lastRenderedPageBreak/>
        <w:drawing>
          <wp:inline distT="0" distB="0" distL="0" distR="0" wp14:anchorId="1FA65BE2" wp14:editId="70A78F14">
            <wp:extent cx="4572472" cy="7318375"/>
            <wp:effectExtent l="0" t="0" r="0" b="0"/>
            <wp:docPr id="17165723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72300" name=""/>
                    <pic:cNvPicPr/>
                  </pic:nvPicPr>
                  <pic:blipFill>
                    <a:blip r:embed="rId6">
                      <a:extLst>
                        <a:ext uri="{28A0092B-C50C-407E-A947-70E740481C1C}">
                          <a14:useLocalDpi xmlns:a14="http://schemas.microsoft.com/office/drawing/2010/main"/>
                        </a:ext>
                      </a:extLst>
                    </a:blip>
                    <a:stretch>
                      <a:fillRect/>
                    </a:stretch>
                  </pic:blipFill>
                  <pic:spPr>
                    <a:xfrm>
                      <a:off x="0" y="0"/>
                      <a:ext cx="4572472" cy="7318375"/>
                    </a:xfrm>
                    <a:prstGeom prst="rect">
                      <a:avLst/>
                    </a:prstGeom>
                  </pic:spPr>
                </pic:pic>
              </a:graphicData>
            </a:graphic>
          </wp:inline>
        </w:drawing>
      </w:r>
    </w:p>
    <w:p w14:paraId="78870777" w14:textId="61DC924D" w:rsidR="1286EBA9" w:rsidRDefault="37AD27D1" w:rsidP="3AD936B4">
      <w:pPr>
        <w:pStyle w:val="Nagwek2"/>
        <w:spacing w:before="240" w:after="120"/>
      </w:pPr>
      <w:r>
        <w:t xml:space="preserve">2.4. </w:t>
      </w:r>
      <w:r w:rsidRPr="3AD936B4">
        <w:rPr>
          <w:rFonts w:ascii="system-ui" w:eastAsia="system-ui" w:hAnsi="system-ui" w:cs="system-ui"/>
        </w:rPr>
        <w:t>Kluczowe wymagania analityczne i raportowe</w:t>
      </w:r>
    </w:p>
    <w:p w14:paraId="354A95CC" w14:textId="51ED5A04" w:rsidR="1286EBA9" w:rsidRDefault="37AD27D1" w:rsidP="3AD936B4">
      <w:pPr>
        <w:rPr>
          <w:rFonts w:ascii="Aptos" w:eastAsia="Aptos" w:hAnsi="Aptos" w:cs="Aptos"/>
        </w:rPr>
      </w:pPr>
      <w:r w:rsidRPr="3AD936B4">
        <w:rPr>
          <w:rFonts w:ascii="system-ui" w:eastAsia="system-ui" w:hAnsi="system-ui" w:cs="system-ui"/>
        </w:rPr>
        <w:t>System musi umożliwiać analizę kosztów w wariancie pełnym i zmiennym, generować minimum dziesięć raportów oraz dashboard z KPI (marża, zysk operacyjny, koszt jednostkowy, wykorzystanie mocy produkcyjnych).</w:t>
      </w:r>
    </w:p>
    <w:p w14:paraId="19D091F1" w14:textId="3C4A0A23" w:rsidR="00321B31" w:rsidRDefault="00321B31" w:rsidP="00321B31">
      <w:pPr>
        <w:pStyle w:val="Nagwek1"/>
      </w:pPr>
      <w:r>
        <w:lastRenderedPageBreak/>
        <w:t xml:space="preserve">3. Model Danych </w:t>
      </w:r>
    </w:p>
    <w:p w14:paraId="42E62561" w14:textId="55201A42" w:rsidR="00321B31" w:rsidRDefault="00784F4F" w:rsidP="00321B31">
      <w:pPr>
        <w:pStyle w:val="Nagwek2"/>
      </w:pPr>
      <w:r>
        <w:t xml:space="preserve">3. 1 </w:t>
      </w:r>
      <w:r w:rsidR="00321B31">
        <w:t xml:space="preserve">Model Koncepcyjny </w:t>
      </w:r>
    </w:p>
    <w:p w14:paraId="0483AEB9" w14:textId="1590E442" w:rsidR="008D50B8" w:rsidRDefault="003D055E" w:rsidP="008D50B8">
      <w:r>
        <w:rPr>
          <w:noProof/>
        </w:rPr>
        <w:drawing>
          <wp:inline distT="0" distB="0" distL="0" distR="0" wp14:anchorId="72917112" wp14:editId="5C4DE987">
            <wp:extent cx="5760720" cy="6162040"/>
            <wp:effectExtent l="0" t="0" r="5080" b="0"/>
            <wp:docPr id="1508522582" name="Obraz 36" descr="Obraz zawierający diagram, zrzut ekranu, tekst, Równolegl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22582" name="Obraz 36" descr="Obraz zawierający diagram, zrzut ekranu, tekst, Równolegle&#10;&#10;Zawartość wygenerowana przez AI może być niepoprawna."/>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6162040"/>
                    </a:xfrm>
                    <a:prstGeom prst="rect">
                      <a:avLst/>
                    </a:prstGeom>
                  </pic:spPr>
                </pic:pic>
              </a:graphicData>
            </a:graphic>
          </wp:inline>
        </w:drawing>
      </w:r>
    </w:p>
    <w:p w14:paraId="073CE9A6" w14:textId="2806C557" w:rsidR="004273E1" w:rsidRDefault="007F154D" w:rsidP="008D50B8">
      <w:r w:rsidRPr="007F154D">
        <w:t xml:space="preserve">System wykorzystuje architekturę schematu gwiazdy, co jest standardem w rozwiązaniach klasy </w:t>
      </w:r>
      <w:r>
        <w:t>BI</w:t>
      </w:r>
      <w:r w:rsidRPr="007F154D">
        <w:t>. W centrum modelu znajduje się zestaw tabel faktów (które przechowują miary liczbowe, takie jak kwoty, wolumeny czy normy zużycia. Tabele faktów są otoczone tabelami wymiarów</w:t>
      </w:r>
      <w:r>
        <w:t xml:space="preserve">, </w:t>
      </w:r>
      <w:r w:rsidRPr="007F154D">
        <w:t>które dostarczają kontekst opisowy dla analizowanych danych (np. czas, produkt, scenariusz).</w:t>
      </w:r>
    </w:p>
    <w:p w14:paraId="09BD3F5B" w14:textId="77777777" w:rsidR="004273E1" w:rsidRPr="008D50B8" w:rsidRDefault="004273E1" w:rsidP="008D50B8"/>
    <w:p w14:paraId="5729701D" w14:textId="3E883A60" w:rsidR="00321B31" w:rsidRDefault="00784F4F" w:rsidP="00784F4F">
      <w:pPr>
        <w:pStyle w:val="Nagwek2"/>
        <w:numPr>
          <w:ilvl w:val="0"/>
          <w:numId w:val="1"/>
        </w:numPr>
      </w:pPr>
      <w:r>
        <w:lastRenderedPageBreak/>
        <w:t xml:space="preserve">2 </w:t>
      </w:r>
      <w:r w:rsidR="00321B31">
        <w:t xml:space="preserve">Opis wymiarów </w:t>
      </w:r>
    </w:p>
    <w:p w14:paraId="13AE236F" w14:textId="479F02ED" w:rsidR="0063697E" w:rsidRDefault="0063697E" w:rsidP="0063697E">
      <w:r>
        <w:t>Wymiar:</w:t>
      </w:r>
    </w:p>
    <w:p w14:paraId="2D20FDEC" w14:textId="1B76CEF3" w:rsidR="0025120C" w:rsidRDefault="0025120C" w:rsidP="00DE4AD2">
      <w:pPr>
        <w:tabs>
          <w:tab w:val="left" w:pos="4075"/>
        </w:tabs>
      </w:pPr>
      <w:proofErr w:type="spellStart"/>
      <w:r>
        <w:t>Koszty_Wydzialowe_Kontrolowane</w:t>
      </w:r>
      <w:proofErr w:type="spellEnd"/>
      <w:r>
        <w:t xml:space="preserve"> </w:t>
      </w:r>
      <w:r w:rsidR="00DE4AD2">
        <w:tab/>
      </w:r>
    </w:p>
    <w:p w14:paraId="3FB858C2" w14:textId="0FED3A21" w:rsidR="00DE4AD2" w:rsidRDefault="00DE4AD2" w:rsidP="00DE4AD2">
      <w:pPr>
        <w:tabs>
          <w:tab w:val="left" w:pos="4075"/>
        </w:tabs>
      </w:pPr>
      <w:r>
        <w:rPr>
          <w:noProof/>
        </w:rPr>
        <w:drawing>
          <wp:inline distT="0" distB="0" distL="0" distR="0" wp14:anchorId="1ADBCD92" wp14:editId="6D394B92">
            <wp:extent cx="5760720" cy="1664970"/>
            <wp:effectExtent l="0" t="0" r="5080" b="0"/>
            <wp:docPr id="1664268077" name="Obraz 1" descr="Obraz zawierający tekst, Czcionka, numer,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68077" name="Obraz 1" descr="Obraz zawierający tekst, Czcionka, numer, linia&#10;&#10;Zawartość wygenerowana przez AI może być niepoprawna."/>
                    <pic:cNvPicPr/>
                  </pic:nvPicPr>
                  <pic:blipFill>
                    <a:blip r:embed="rId8">
                      <a:extLst>
                        <a:ext uri="{28A0092B-C50C-407E-A947-70E740481C1C}">
                          <a14:useLocalDpi xmlns:a14="http://schemas.microsoft.com/office/drawing/2010/main" val="0"/>
                        </a:ext>
                      </a:extLst>
                    </a:blip>
                    <a:stretch>
                      <a:fillRect/>
                    </a:stretch>
                  </pic:blipFill>
                  <pic:spPr>
                    <a:xfrm>
                      <a:off x="0" y="0"/>
                      <a:ext cx="5760720" cy="1664970"/>
                    </a:xfrm>
                    <a:prstGeom prst="rect">
                      <a:avLst/>
                    </a:prstGeom>
                  </pic:spPr>
                </pic:pic>
              </a:graphicData>
            </a:graphic>
          </wp:inline>
        </w:drawing>
      </w:r>
    </w:p>
    <w:p w14:paraId="7B22600C" w14:textId="1849CF93" w:rsidR="00C73624" w:rsidRDefault="00D53EE0" w:rsidP="00DE4AD2">
      <w:pPr>
        <w:tabs>
          <w:tab w:val="left" w:pos="4075"/>
        </w:tabs>
      </w:pPr>
      <w:r w:rsidRPr="00D53EE0">
        <w:t>Wymiar ten klasyfikuje koszty generowane przez wydziały, na które kierownictwo ma bezpośredni wpływ</w:t>
      </w:r>
      <w:r>
        <w:t>.</w:t>
      </w:r>
    </w:p>
    <w:p w14:paraId="14F122C6" w14:textId="23BF4600" w:rsidR="0025120C" w:rsidRDefault="0025120C" w:rsidP="0063697E">
      <w:proofErr w:type="spellStart"/>
      <w:r>
        <w:t>Koszty_Wydzialowe_Niekontrolowane</w:t>
      </w:r>
      <w:proofErr w:type="spellEnd"/>
    </w:p>
    <w:p w14:paraId="2524377C" w14:textId="15CD5191" w:rsidR="00DE4AD2" w:rsidRDefault="000E647E" w:rsidP="0063697E">
      <w:r>
        <w:rPr>
          <w:noProof/>
        </w:rPr>
        <w:drawing>
          <wp:inline distT="0" distB="0" distL="0" distR="0" wp14:anchorId="00BEE858" wp14:editId="32A0CA87">
            <wp:extent cx="5760720" cy="1862455"/>
            <wp:effectExtent l="0" t="0" r="5080" b="4445"/>
            <wp:docPr id="146959306" name="Obraz 2" descr="Obraz zawierający tekst, Czcionka, numer,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9306" name="Obraz 2" descr="Obraz zawierający tekst, Czcionka, numer, linia&#10;&#10;Zawartość wygenerowana przez AI może być niepoprawna."/>
                    <pic:cNvPicPr/>
                  </pic:nvPicPr>
                  <pic:blipFill>
                    <a:blip r:embed="rId9">
                      <a:extLst>
                        <a:ext uri="{28A0092B-C50C-407E-A947-70E740481C1C}">
                          <a14:useLocalDpi xmlns:a14="http://schemas.microsoft.com/office/drawing/2010/main" val="0"/>
                        </a:ext>
                      </a:extLst>
                    </a:blip>
                    <a:stretch>
                      <a:fillRect/>
                    </a:stretch>
                  </pic:blipFill>
                  <pic:spPr>
                    <a:xfrm>
                      <a:off x="0" y="0"/>
                      <a:ext cx="5760720" cy="1862455"/>
                    </a:xfrm>
                    <a:prstGeom prst="rect">
                      <a:avLst/>
                    </a:prstGeom>
                  </pic:spPr>
                </pic:pic>
              </a:graphicData>
            </a:graphic>
          </wp:inline>
        </w:drawing>
      </w:r>
    </w:p>
    <w:p w14:paraId="22D1F883" w14:textId="5599F8F3" w:rsidR="00D53EE0" w:rsidRDefault="00181B81" w:rsidP="0063697E">
      <w:r w:rsidRPr="00181B81">
        <w:t>Służy do ewidencji kosztów wydziałowych, których wysokość wynika z czynników zewnętrznych lub odgórnych decyzji, niezależnych od bieżącego zarządzania wydziałem.</w:t>
      </w:r>
    </w:p>
    <w:p w14:paraId="4955F32D" w14:textId="487E8E3A" w:rsidR="0063697E" w:rsidRDefault="0063697E" w:rsidP="0063697E">
      <w:r>
        <w:t>Linia</w:t>
      </w:r>
      <w:r w:rsidR="00303FBE">
        <w:rPr>
          <w:noProof/>
        </w:rPr>
        <w:drawing>
          <wp:inline distT="0" distB="0" distL="0" distR="0" wp14:anchorId="3A231419" wp14:editId="42A4557A">
            <wp:extent cx="5549900" cy="1905000"/>
            <wp:effectExtent l="0" t="0" r="0" b="0"/>
            <wp:docPr id="1000465548" name="Obraz 6"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5548" name="Obraz 6" descr="Obraz zawierający tekst, zrzut ekranu, Czcionka, linia&#10;&#10;Zawartość wygenerowana przez AI może być niepoprawna."/>
                    <pic:cNvPicPr/>
                  </pic:nvPicPr>
                  <pic:blipFill>
                    <a:blip r:embed="rId10">
                      <a:extLst>
                        <a:ext uri="{28A0092B-C50C-407E-A947-70E740481C1C}">
                          <a14:useLocalDpi xmlns:a14="http://schemas.microsoft.com/office/drawing/2010/main" val="0"/>
                        </a:ext>
                      </a:extLst>
                    </a:blip>
                    <a:stretch>
                      <a:fillRect/>
                    </a:stretch>
                  </pic:blipFill>
                  <pic:spPr>
                    <a:xfrm>
                      <a:off x="0" y="0"/>
                      <a:ext cx="5549900" cy="1905000"/>
                    </a:xfrm>
                    <a:prstGeom prst="rect">
                      <a:avLst/>
                    </a:prstGeom>
                  </pic:spPr>
                </pic:pic>
              </a:graphicData>
            </a:graphic>
          </wp:inline>
        </w:drawing>
      </w:r>
    </w:p>
    <w:p w14:paraId="56A92943" w14:textId="4F37038F" w:rsidR="000E647E" w:rsidRDefault="00181B81" w:rsidP="0063697E">
      <w:r w:rsidRPr="00181B81">
        <w:t>Wymiar identyfikujący poszczególne linie produkcyjne w zakładzie</w:t>
      </w:r>
      <w:r>
        <w:t>.</w:t>
      </w:r>
    </w:p>
    <w:p w14:paraId="3F316A5A" w14:textId="1E2EFD47" w:rsidR="0063697E" w:rsidRDefault="0063697E" w:rsidP="0063697E">
      <w:proofErr w:type="spellStart"/>
      <w:r>
        <w:lastRenderedPageBreak/>
        <w:t>Material</w:t>
      </w:r>
      <w:proofErr w:type="spellEnd"/>
    </w:p>
    <w:p w14:paraId="6C629727" w14:textId="6D39E21F" w:rsidR="006F6F6B" w:rsidRDefault="006F6F6B" w:rsidP="0063697E">
      <w:r>
        <w:rPr>
          <w:noProof/>
        </w:rPr>
        <w:drawing>
          <wp:inline distT="0" distB="0" distL="0" distR="0" wp14:anchorId="60A4A0F7" wp14:editId="7B0A324F">
            <wp:extent cx="5760720" cy="1222375"/>
            <wp:effectExtent l="0" t="0" r="5080" b="0"/>
            <wp:docPr id="295884360" name="Obraz 4" descr="Obraz zawierający tekst, Czcionka, lini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4360" name="Obraz 4" descr="Obraz zawierający tekst, Czcionka, linia, numer&#10;&#10;Zawartość wygenerowana przez AI może być niepoprawn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222375"/>
                    </a:xfrm>
                    <a:prstGeom prst="rect">
                      <a:avLst/>
                    </a:prstGeom>
                  </pic:spPr>
                </pic:pic>
              </a:graphicData>
            </a:graphic>
          </wp:inline>
        </w:drawing>
      </w:r>
    </w:p>
    <w:p w14:paraId="179473F3" w14:textId="02DE29D4" w:rsidR="00181B81" w:rsidRDefault="00181B81" w:rsidP="0063697E">
      <w:r w:rsidRPr="00181B81">
        <w:t>Kataloguje surowce i materiały wykorzystywane w procesie produkcji</w:t>
      </w:r>
      <w:r>
        <w:t>.</w:t>
      </w:r>
    </w:p>
    <w:p w14:paraId="4EF94638" w14:textId="767002AA" w:rsidR="006F6F6B" w:rsidRDefault="0063697E" w:rsidP="0063697E">
      <w:r>
        <w:t>Okres</w:t>
      </w:r>
    </w:p>
    <w:p w14:paraId="5FCF6B53" w14:textId="42233D40" w:rsidR="006F6F6B" w:rsidRDefault="00351DB1" w:rsidP="0063697E">
      <w:r>
        <w:rPr>
          <w:noProof/>
        </w:rPr>
        <w:drawing>
          <wp:inline distT="0" distB="0" distL="0" distR="0" wp14:anchorId="5CF1A613" wp14:editId="3D7D2156">
            <wp:extent cx="3962400" cy="1905000"/>
            <wp:effectExtent l="0" t="0" r="0" b="0"/>
            <wp:docPr id="1384282398" name="Obraz 5"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82398" name="Obraz 5" descr="Obraz zawierający tekst, zrzut ekranu, Czcionka, numer&#10;&#10;Zawartość wygenerowana przez AI może być niepoprawna."/>
                    <pic:cNvPicPr/>
                  </pic:nvPicPr>
                  <pic:blipFill>
                    <a:blip r:embed="rId12">
                      <a:extLst>
                        <a:ext uri="{28A0092B-C50C-407E-A947-70E740481C1C}">
                          <a14:useLocalDpi xmlns:a14="http://schemas.microsoft.com/office/drawing/2010/main" val="0"/>
                        </a:ext>
                      </a:extLst>
                    </a:blip>
                    <a:stretch>
                      <a:fillRect/>
                    </a:stretch>
                  </pic:blipFill>
                  <pic:spPr>
                    <a:xfrm>
                      <a:off x="0" y="0"/>
                      <a:ext cx="3962400" cy="1905000"/>
                    </a:xfrm>
                    <a:prstGeom prst="rect">
                      <a:avLst/>
                    </a:prstGeom>
                  </pic:spPr>
                </pic:pic>
              </a:graphicData>
            </a:graphic>
          </wp:inline>
        </w:drawing>
      </w:r>
    </w:p>
    <w:p w14:paraId="6DE1D26E" w14:textId="6BAFD366" w:rsidR="00181B81" w:rsidRDefault="0059307B" w:rsidP="0063697E">
      <w:r w:rsidRPr="0059307B">
        <w:t>Definiuje ramy czasowe, w jakich gromadzone i analizowane są dane budżetowe</w:t>
      </w:r>
      <w:r>
        <w:t>.</w:t>
      </w:r>
    </w:p>
    <w:p w14:paraId="2BF454FA" w14:textId="0029644B" w:rsidR="0063697E" w:rsidRDefault="0063697E" w:rsidP="0063697E">
      <w:r>
        <w:t>Produkt</w:t>
      </w:r>
    </w:p>
    <w:p w14:paraId="4CF9E0D7" w14:textId="242FDA39" w:rsidR="009A033F" w:rsidRDefault="009A033F" w:rsidP="0063697E">
      <w:r>
        <w:rPr>
          <w:noProof/>
        </w:rPr>
        <w:drawing>
          <wp:inline distT="0" distB="0" distL="0" distR="0" wp14:anchorId="5AD37820" wp14:editId="3A2F8501">
            <wp:extent cx="5760720" cy="1512570"/>
            <wp:effectExtent l="0" t="0" r="5080" b="0"/>
            <wp:docPr id="915526008" name="Obraz 7" descr="Obraz zawierający tekst, numer,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6008" name="Obraz 7" descr="Obraz zawierający tekst, numer, Czcionka, linia&#10;&#10;Zawartość wygenerowana przez AI może być niepoprawn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1512570"/>
                    </a:xfrm>
                    <a:prstGeom prst="rect">
                      <a:avLst/>
                    </a:prstGeom>
                  </pic:spPr>
                </pic:pic>
              </a:graphicData>
            </a:graphic>
          </wp:inline>
        </w:drawing>
      </w:r>
    </w:p>
    <w:p w14:paraId="6AF0C03B" w14:textId="67AB476D" w:rsidR="0059307B" w:rsidRDefault="0059307B" w:rsidP="0063697E">
      <w:r w:rsidRPr="0059307B">
        <w:t>Zawiera informacje o wyrobach gotowych produkowanych przez przedsiębiorstwo</w:t>
      </w:r>
      <w:r>
        <w:t xml:space="preserve"> jest powiązany z kluczem o</w:t>
      </w:r>
      <w:r w:rsidR="00B626E6">
        <w:t>bcym charakteryzującym linie.</w:t>
      </w:r>
    </w:p>
    <w:p w14:paraId="1832D3EB" w14:textId="45861134" w:rsidR="0063697E" w:rsidRDefault="00D8560F" w:rsidP="0063697E">
      <w:proofErr w:type="spellStart"/>
      <w:r>
        <w:t>Rodzaj_Aktywa_Obrotowe</w:t>
      </w:r>
      <w:proofErr w:type="spellEnd"/>
    </w:p>
    <w:p w14:paraId="6973723F" w14:textId="4A4B2083" w:rsidR="00CD37EB" w:rsidRDefault="00CD37EB" w:rsidP="0063697E">
      <w:r>
        <w:rPr>
          <w:noProof/>
        </w:rPr>
        <w:lastRenderedPageBreak/>
        <w:drawing>
          <wp:inline distT="0" distB="0" distL="0" distR="0" wp14:anchorId="3F2B3175" wp14:editId="26E4623A">
            <wp:extent cx="5760720" cy="1811655"/>
            <wp:effectExtent l="0" t="0" r="5080" b="4445"/>
            <wp:docPr id="433666583" name="Obraz 8" descr="Obraz zawierający tekst, Czcionka, numer,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66583" name="Obraz 8" descr="Obraz zawierający tekst, Czcionka, numer, linia&#10;&#10;Zawartość wygenerowana przez AI może być niepoprawna."/>
                    <pic:cNvPicPr/>
                  </pic:nvPicPr>
                  <pic:blipFill>
                    <a:blip r:embed="rId14">
                      <a:extLst>
                        <a:ext uri="{28A0092B-C50C-407E-A947-70E740481C1C}">
                          <a14:useLocalDpi xmlns:a14="http://schemas.microsoft.com/office/drawing/2010/main" val="0"/>
                        </a:ext>
                      </a:extLst>
                    </a:blip>
                    <a:stretch>
                      <a:fillRect/>
                    </a:stretch>
                  </pic:blipFill>
                  <pic:spPr>
                    <a:xfrm>
                      <a:off x="0" y="0"/>
                      <a:ext cx="5760720" cy="1811655"/>
                    </a:xfrm>
                    <a:prstGeom prst="rect">
                      <a:avLst/>
                    </a:prstGeom>
                  </pic:spPr>
                </pic:pic>
              </a:graphicData>
            </a:graphic>
          </wp:inline>
        </w:drawing>
      </w:r>
    </w:p>
    <w:p w14:paraId="1C8601A1" w14:textId="1D359697" w:rsidR="00B626E6" w:rsidRDefault="00B626E6" w:rsidP="0063697E">
      <w:r w:rsidRPr="00B626E6">
        <w:t>Klasyfikuje składniki majątku obrotowego firmy.</w:t>
      </w:r>
    </w:p>
    <w:p w14:paraId="4282FC96" w14:textId="4711F8E3" w:rsidR="00D8560F" w:rsidRDefault="00D8560F" w:rsidP="0063697E">
      <w:proofErr w:type="spellStart"/>
      <w:r>
        <w:t>Rodzaj_Aktywa_Trwale</w:t>
      </w:r>
      <w:proofErr w:type="spellEnd"/>
    </w:p>
    <w:p w14:paraId="6591CE30" w14:textId="4E8980E7" w:rsidR="00CD37EB" w:rsidRDefault="00CD37EB" w:rsidP="0063697E">
      <w:r>
        <w:rPr>
          <w:noProof/>
        </w:rPr>
        <w:drawing>
          <wp:inline distT="0" distB="0" distL="0" distR="0" wp14:anchorId="0C23003A" wp14:editId="64B033E7">
            <wp:extent cx="5760720" cy="1170305"/>
            <wp:effectExtent l="0" t="0" r="5080" b="0"/>
            <wp:docPr id="496186632" name="Obraz 9" descr="Obraz zawierający tekst, Czcionka, lini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86632" name="Obraz 9" descr="Obraz zawierający tekst, Czcionka, linia, numer&#10;&#10;Zawartość wygenerowana przez AI może być niepoprawna."/>
                    <pic:cNvPicPr/>
                  </pic:nvPicPr>
                  <pic:blipFill>
                    <a:blip r:embed="rId15">
                      <a:extLst>
                        <a:ext uri="{28A0092B-C50C-407E-A947-70E740481C1C}">
                          <a14:useLocalDpi xmlns:a14="http://schemas.microsoft.com/office/drawing/2010/main" val="0"/>
                        </a:ext>
                      </a:extLst>
                    </a:blip>
                    <a:stretch>
                      <a:fillRect/>
                    </a:stretch>
                  </pic:blipFill>
                  <pic:spPr>
                    <a:xfrm>
                      <a:off x="0" y="0"/>
                      <a:ext cx="5760720" cy="1170305"/>
                    </a:xfrm>
                    <a:prstGeom prst="rect">
                      <a:avLst/>
                    </a:prstGeom>
                  </pic:spPr>
                </pic:pic>
              </a:graphicData>
            </a:graphic>
          </wp:inline>
        </w:drawing>
      </w:r>
    </w:p>
    <w:p w14:paraId="21F22D9E" w14:textId="59E53306" w:rsidR="00B626E6" w:rsidRDefault="00AA6A11" w:rsidP="0063697E">
      <w:r>
        <w:rPr>
          <w:rStyle w:val="citation-137"/>
          <w:color w:val="000000"/>
        </w:rPr>
        <w:t>Pozwala na podział majątku trwałego przedsiębiorstwa</w:t>
      </w:r>
      <w:r>
        <w:rPr>
          <w:color w:val="000000"/>
        </w:rPr>
        <w:t>.</w:t>
      </w:r>
    </w:p>
    <w:p w14:paraId="43AA759E" w14:textId="54B2FD30" w:rsidR="00D8560F" w:rsidRDefault="00D8560F" w:rsidP="0063697E">
      <w:proofErr w:type="spellStart"/>
      <w:r>
        <w:t>Rodzaj_Kapital_Obcy</w:t>
      </w:r>
      <w:proofErr w:type="spellEnd"/>
    </w:p>
    <w:p w14:paraId="3B7B02D5" w14:textId="600107D1" w:rsidR="00CD37EB" w:rsidRDefault="00CD37EB" w:rsidP="0063697E">
      <w:r>
        <w:rPr>
          <w:noProof/>
        </w:rPr>
        <w:drawing>
          <wp:inline distT="0" distB="0" distL="0" distR="0" wp14:anchorId="2295CC45" wp14:editId="51088DB7">
            <wp:extent cx="5760720" cy="1170305"/>
            <wp:effectExtent l="0" t="0" r="5080" b="0"/>
            <wp:docPr id="1000866423" name="Obraz 10" descr="Obraz zawierający tekst, Czcionka, lini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6423" name="Obraz 10" descr="Obraz zawierający tekst, Czcionka, linia, numer&#10;&#10;Zawartość wygenerowana przez AI może być niepoprawna."/>
                    <pic:cNvPicPr/>
                  </pic:nvPicPr>
                  <pic:blipFill>
                    <a:blip r:embed="rId16">
                      <a:extLst>
                        <a:ext uri="{28A0092B-C50C-407E-A947-70E740481C1C}">
                          <a14:useLocalDpi xmlns:a14="http://schemas.microsoft.com/office/drawing/2010/main" val="0"/>
                        </a:ext>
                      </a:extLst>
                    </a:blip>
                    <a:stretch>
                      <a:fillRect/>
                    </a:stretch>
                  </pic:blipFill>
                  <pic:spPr>
                    <a:xfrm>
                      <a:off x="0" y="0"/>
                      <a:ext cx="5760720" cy="1170305"/>
                    </a:xfrm>
                    <a:prstGeom prst="rect">
                      <a:avLst/>
                    </a:prstGeom>
                  </pic:spPr>
                </pic:pic>
              </a:graphicData>
            </a:graphic>
          </wp:inline>
        </w:drawing>
      </w:r>
    </w:p>
    <w:p w14:paraId="2A955C0C" w14:textId="6A86E9B6" w:rsidR="00AA6A11" w:rsidRDefault="00AA6A11" w:rsidP="0063697E">
      <w:r w:rsidRPr="00AA6A11">
        <w:t>Identyfikuje źródła finansowania zewnętrznego.</w:t>
      </w:r>
    </w:p>
    <w:p w14:paraId="08020EA0" w14:textId="35B6DF8A" w:rsidR="00D8560F" w:rsidRDefault="00D8560F" w:rsidP="0063697E">
      <w:proofErr w:type="spellStart"/>
      <w:r>
        <w:t>Rodzaj_Kapital_Wlasny</w:t>
      </w:r>
      <w:proofErr w:type="spellEnd"/>
    </w:p>
    <w:p w14:paraId="16B1B5AB" w14:textId="15BA1BF6" w:rsidR="00CD37EB" w:rsidRDefault="00E82A50" w:rsidP="0063697E">
      <w:r>
        <w:rPr>
          <w:noProof/>
        </w:rPr>
        <w:drawing>
          <wp:inline distT="0" distB="0" distL="0" distR="0" wp14:anchorId="1FCF65EA" wp14:editId="7FE57B64">
            <wp:extent cx="5760720" cy="1462405"/>
            <wp:effectExtent l="0" t="0" r="5080" b="0"/>
            <wp:docPr id="376456502" name="Obraz 1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56502" name="Obraz 11" descr="Obraz zawierający tekst, zrzut ekranu, Czcionka, numer&#10;&#10;Zawartość wygenerowana przez AI może być niepoprawna."/>
                    <pic:cNvPicPr/>
                  </pic:nvPicPr>
                  <pic:blipFill>
                    <a:blip r:embed="rId17">
                      <a:extLst>
                        <a:ext uri="{28A0092B-C50C-407E-A947-70E740481C1C}">
                          <a14:useLocalDpi xmlns:a14="http://schemas.microsoft.com/office/drawing/2010/main" val="0"/>
                        </a:ext>
                      </a:extLst>
                    </a:blip>
                    <a:stretch>
                      <a:fillRect/>
                    </a:stretch>
                  </pic:blipFill>
                  <pic:spPr>
                    <a:xfrm>
                      <a:off x="0" y="0"/>
                      <a:ext cx="5760720" cy="1462405"/>
                    </a:xfrm>
                    <a:prstGeom prst="rect">
                      <a:avLst/>
                    </a:prstGeom>
                  </pic:spPr>
                </pic:pic>
              </a:graphicData>
            </a:graphic>
          </wp:inline>
        </w:drawing>
      </w:r>
    </w:p>
    <w:p w14:paraId="07D41D2E" w14:textId="23E52100" w:rsidR="00AA6A11" w:rsidRDefault="00AA6A11" w:rsidP="0063697E">
      <w:r w:rsidRPr="00AA6A11">
        <w:t>Określa strukturę kapitału własnego przedsiębiorstwa</w:t>
      </w:r>
      <w:r>
        <w:t>.</w:t>
      </w:r>
    </w:p>
    <w:p w14:paraId="580099F7" w14:textId="0B76AE78" w:rsidR="00702E2A" w:rsidRDefault="00D8560F" w:rsidP="0063697E">
      <w:proofErr w:type="spellStart"/>
      <w:r>
        <w:t>Rodzaj_Kosztu</w:t>
      </w:r>
      <w:proofErr w:type="spellEnd"/>
    </w:p>
    <w:p w14:paraId="387C68E6" w14:textId="56B3DC0A" w:rsidR="00E82A50" w:rsidRDefault="00E82A50" w:rsidP="0063697E">
      <w:r>
        <w:rPr>
          <w:noProof/>
        </w:rPr>
        <w:lastRenderedPageBreak/>
        <w:drawing>
          <wp:inline distT="0" distB="0" distL="0" distR="0" wp14:anchorId="4D0D446C" wp14:editId="6D507968">
            <wp:extent cx="5760720" cy="2886075"/>
            <wp:effectExtent l="0" t="0" r="5080" b="0"/>
            <wp:docPr id="1340454279" name="Obraz 12"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54279" name="Obraz 12" descr="Obraz zawierający tekst, zrzut ekranu, numer, Czcionka&#10;&#10;Zawartość wygenerowana przez AI może być niepoprawna."/>
                    <pic:cNvPicPr/>
                  </pic:nvPicPr>
                  <pic:blipFill>
                    <a:blip r:embed="rId18">
                      <a:extLst>
                        <a:ext uri="{28A0092B-C50C-407E-A947-70E740481C1C}">
                          <a14:useLocalDpi xmlns:a14="http://schemas.microsoft.com/office/drawing/2010/main" val="0"/>
                        </a:ext>
                      </a:extLst>
                    </a:blip>
                    <a:stretch>
                      <a:fillRect/>
                    </a:stretch>
                  </pic:blipFill>
                  <pic:spPr>
                    <a:xfrm>
                      <a:off x="0" y="0"/>
                      <a:ext cx="5760720" cy="2886075"/>
                    </a:xfrm>
                    <a:prstGeom prst="rect">
                      <a:avLst/>
                    </a:prstGeom>
                  </pic:spPr>
                </pic:pic>
              </a:graphicData>
            </a:graphic>
          </wp:inline>
        </w:drawing>
      </w:r>
    </w:p>
    <w:p w14:paraId="600A83EB" w14:textId="04C07380" w:rsidR="00833F15" w:rsidRDefault="00833F15" w:rsidP="0063697E">
      <w:r w:rsidRPr="00833F15">
        <w:t>Służy do ogólnej klasyfikacji kosztów według ich charakteru ekonomicznego</w:t>
      </w:r>
      <w:r>
        <w:t>.</w:t>
      </w:r>
    </w:p>
    <w:p w14:paraId="575E24D0" w14:textId="12A7376A" w:rsidR="00D8560F" w:rsidRDefault="0025120C" w:rsidP="0063697E">
      <w:proofErr w:type="spellStart"/>
      <w:r>
        <w:t>Rodzaj_Kredyt</w:t>
      </w:r>
      <w:proofErr w:type="spellEnd"/>
    </w:p>
    <w:p w14:paraId="35622C4D" w14:textId="35183E3B" w:rsidR="00E82A50" w:rsidRDefault="00702E2A" w:rsidP="0063697E">
      <w:r>
        <w:rPr>
          <w:noProof/>
        </w:rPr>
        <w:drawing>
          <wp:inline distT="0" distB="0" distL="0" distR="0" wp14:anchorId="1FECE0A4" wp14:editId="38A9304A">
            <wp:extent cx="5760720" cy="1305560"/>
            <wp:effectExtent l="0" t="0" r="5080" b="2540"/>
            <wp:docPr id="604182020" name="Obraz 13"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2020" name="Obraz 13" descr="Obraz zawierający tekst, zrzut ekranu, Czcionka, linia&#10;&#10;Zawartość wygenerowana przez AI może być niepoprawna."/>
                    <pic:cNvPicPr/>
                  </pic:nvPicPr>
                  <pic:blipFill>
                    <a:blip r:embed="rId19">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a:graphicData>
            </a:graphic>
          </wp:inline>
        </w:drawing>
      </w:r>
    </w:p>
    <w:p w14:paraId="4CB2E190" w14:textId="6EC992D3" w:rsidR="00833F15" w:rsidRDefault="00833F15" w:rsidP="0063697E">
      <w:r w:rsidRPr="00833F15">
        <w:t>Wymiar precyzujący cel lub charakter zaciągniętego finansowania.</w:t>
      </w:r>
    </w:p>
    <w:p w14:paraId="56B44CE8" w14:textId="4265767B" w:rsidR="0025120C" w:rsidRDefault="0025120C" w:rsidP="0063697E">
      <w:r>
        <w:t>Scenariusz</w:t>
      </w:r>
    </w:p>
    <w:p w14:paraId="265C73CF" w14:textId="386524B0" w:rsidR="000A5A02" w:rsidRDefault="000A5A02" w:rsidP="0063697E">
      <w:r>
        <w:rPr>
          <w:noProof/>
        </w:rPr>
        <w:drawing>
          <wp:inline distT="0" distB="0" distL="0" distR="0" wp14:anchorId="1B3D39B3" wp14:editId="336F0F4F">
            <wp:extent cx="5760720" cy="1786255"/>
            <wp:effectExtent l="0" t="0" r="5080" b="4445"/>
            <wp:docPr id="700332248" name="Obraz 14" descr="Obraz zawierający tekst, Czcionka, numer,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2248" name="Obraz 14" descr="Obraz zawierający tekst, Czcionka, numer, linia&#10;&#10;Zawartość wygenerowana przez AI może być niepoprawna."/>
                    <pic:cNvPicPr/>
                  </pic:nvPicPr>
                  <pic:blipFill>
                    <a:blip r:embed="rId20">
                      <a:extLst>
                        <a:ext uri="{28A0092B-C50C-407E-A947-70E740481C1C}">
                          <a14:useLocalDpi xmlns:a14="http://schemas.microsoft.com/office/drawing/2010/main" val="0"/>
                        </a:ext>
                      </a:extLst>
                    </a:blip>
                    <a:stretch>
                      <a:fillRect/>
                    </a:stretch>
                  </pic:blipFill>
                  <pic:spPr>
                    <a:xfrm>
                      <a:off x="0" y="0"/>
                      <a:ext cx="5760720" cy="1786255"/>
                    </a:xfrm>
                    <a:prstGeom prst="rect">
                      <a:avLst/>
                    </a:prstGeom>
                  </pic:spPr>
                </pic:pic>
              </a:graphicData>
            </a:graphic>
          </wp:inline>
        </w:drawing>
      </w:r>
    </w:p>
    <w:p w14:paraId="64C0C1D2" w14:textId="655FF23D" w:rsidR="007D505B" w:rsidRDefault="007D505B" w:rsidP="0063697E">
      <w:r>
        <w:t>U</w:t>
      </w:r>
      <w:r w:rsidRPr="007D505B">
        <w:t xml:space="preserve">możliwia porównywanie różnych wariantów </w:t>
      </w:r>
      <w:r>
        <w:t>planowania</w:t>
      </w:r>
      <w:r w:rsidRPr="007D505B">
        <w:t xml:space="preserve"> lub danych historycznych</w:t>
      </w:r>
      <w:r>
        <w:t>.</w:t>
      </w:r>
    </w:p>
    <w:p w14:paraId="3A5C62B6" w14:textId="5F718618" w:rsidR="00321B31" w:rsidRDefault="00784F4F" w:rsidP="00321B31">
      <w:pPr>
        <w:pStyle w:val="Nagwek2"/>
      </w:pPr>
      <w:r>
        <w:t xml:space="preserve">3.3 </w:t>
      </w:r>
      <w:r w:rsidR="00321B31">
        <w:t xml:space="preserve">Opis tabel faktów  </w:t>
      </w:r>
    </w:p>
    <w:p w14:paraId="5723A936" w14:textId="404223D6" w:rsidR="0025120C" w:rsidRDefault="0025120C" w:rsidP="0025120C">
      <w:r>
        <w:t>Fakt:</w:t>
      </w:r>
    </w:p>
    <w:p w14:paraId="0C4B8696" w14:textId="695A88EE" w:rsidR="0025120C" w:rsidRDefault="00F95926" w:rsidP="0025120C">
      <w:proofErr w:type="spellStart"/>
      <w:r>
        <w:t>Aktywa_Obrotowe</w:t>
      </w:r>
      <w:proofErr w:type="spellEnd"/>
    </w:p>
    <w:p w14:paraId="2F0EF057" w14:textId="20445EE4" w:rsidR="000A5A02" w:rsidRDefault="00603458" w:rsidP="0025120C">
      <w:r>
        <w:rPr>
          <w:noProof/>
        </w:rPr>
        <w:lastRenderedPageBreak/>
        <w:drawing>
          <wp:inline distT="0" distB="0" distL="0" distR="0" wp14:anchorId="79F901E7" wp14:editId="24C98FF3">
            <wp:extent cx="5760720" cy="1163320"/>
            <wp:effectExtent l="0" t="0" r="5080" b="5080"/>
            <wp:docPr id="50470899" name="Obraz 15" descr="Obraz zawierający tekst, numer,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0899" name="Obraz 15" descr="Obraz zawierający tekst, numer, Czcionka, linia&#10;&#10;Zawartość wygenerowana przez AI może być niepoprawn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163320"/>
                    </a:xfrm>
                    <a:prstGeom prst="rect">
                      <a:avLst/>
                    </a:prstGeom>
                  </pic:spPr>
                </pic:pic>
              </a:graphicData>
            </a:graphic>
          </wp:inline>
        </w:drawing>
      </w:r>
    </w:p>
    <w:p w14:paraId="2207EC24" w14:textId="308B7F9E" w:rsidR="00DB2B9E" w:rsidRDefault="008E750B" w:rsidP="0025120C">
      <w:r w:rsidRPr="008E750B">
        <w:t>Przechowuje kwoty poszczególnych składników majątku obrotowego w rozbiciu na okresy i scenariusze. Służy do monitorowania bieżącej płynności firmy oraz zasobów krótkoterminowych, takich jak środki pieniężne czy należności</w:t>
      </w:r>
      <w:r>
        <w:t>.</w:t>
      </w:r>
    </w:p>
    <w:p w14:paraId="3B8FB54D" w14:textId="31980C00" w:rsidR="00F95926" w:rsidRDefault="00F95926" w:rsidP="0025120C">
      <w:proofErr w:type="spellStart"/>
      <w:r>
        <w:t>Aktywa_Trwale</w:t>
      </w:r>
      <w:proofErr w:type="spellEnd"/>
    </w:p>
    <w:p w14:paraId="76BBFC43" w14:textId="3B7494F5" w:rsidR="00603458" w:rsidRDefault="009A16F1" w:rsidP="0025120C">
      <w:r>
        <w:rPr>
          <w:noProof/>
        </w:rPr>
        <w:drawing>
          <wp:inline distT="0" distB="0" distL="0" distR="0" wp14:anchorId="02834B1B" wp14:editId="56321391">
            <wp:extent cx="5760720" cy="716915"/>
            <wp:effectExtent l="0" t="0" r="5080" b="0"/>
            <wp:docPr id="1774526756" name="Obraz 16" descr="Obraz zawierający tekst, lini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26756" name="Obraz 16" descr="Obraz zawierający tekst, linia, zrzut ekranu&#10;&#10;Zawartość wygenerowana przez AI może być niepoprawn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716915"/>
                    </a:xfrm>
                    <a:prstGeom prst="rect">
                      <a:avLst/>
                    </a:prstGeom>
                  </pic:spPr>
                </pic:pic>
              </a:graphicData>
            </a:graphic>
          </wp:inline>
        </w:drawing>
      </w:r>
    </w:p>
    <w:p w14:paraId="3CAC45FC" w14:textId="6B8358A2" w:rsidR="008E750B" w:rsidRDefault="008E750B" w:rsidP="0025120C">
      <w:r w:rsidRPr="008E750B">
        <w:t>Rejestruje wartość długoterminowego majątku przedsiębiorstwa, w tym środków trwałych i inwestycji. Dane te są niezbędne do sporządzania prognoz bilansowych oraz analizy struktury majątkowej w czasie.</w:t>
      </w:r>
    </w:p>
    <w:p w14:paraId="7BC9F098" w14:textId="7B4D2265" w:rsidR="00F95926" w:rsidRDefault="00F95926" w:rsidP="0025120C">
      <w:proofErr w:type="spellStart"/>
      <w:r>
        <w:t>Kapital_Obcy</w:t>
      </w:r>
      <w:proofErr w:type="spellEnd"/>
    </w:p>
    <w:p w14:paraId="05CBC4C7" w14:textId="66B45ABC" w:rsidR="009A16F1" w:rsidRDefault="009A16F1" w:rsidP="0025120C">
      <w:r>
        <w:rPr>
          <w:noProof/>
        </w:rPr>
        <w:drawing>
          <wp:inline distT="0" distB="0" distL="0" distR="0" wp14:anchorId="3009C2DA" wp14:editId="1820B795">
            <wp:extent cx="5760720" cy="737870"/>
            <wp:effectExtent l="0" t="0" r="5080" b="0"/>
            <wp:docPr id="552377587" name="Obraz 18" descr="Obraz zawierający tekst, linia,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77587" name="Obraz 18" descr="Obraz zawierający tekst, linia, Czcionka, numer&#10;&#10;Zawartość wygenerowana przez AI może być niepoprawn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737870"/>
                    </a:xfrm>
                    <a:prstGeom prst="rect">
                      <a:avLst/>
                    </a:prstGeom>
                  </pic:spPr>
                </pic:pic>
              </a:graphicData>
            </a:graphic>
          </wp:inline>
        </w:drawing>
      </w:r>
    </w:p>
    <w:p w14:paraId="07EE8846" w14:textId="3DE4AB03" w:rsidR="008E750B" w:rsidRDefault="00C82D18" w:rsidP="0025120C">
      <w:r w:rsidRPr="00C82D18">
        <w:t>Ewidencjonuje wysokość zobowiązań finansowych wobec podmiotów zewnętrznych, takich jak dostawcy czy banki. Umożliwia analizę struktury zadłużenia i źródeł finansowania zewnętrznego w różnych wariantach planistycznych.</w:t>
      </w:r>
    </w:p>
    <w:p w14:paraId="4181CA56" w14:textId="08696CF7" w:rsidR="00F95926" w:rsidRDefault="00F95926" w:rsidP="0025120C">
      <w:proofErr w:type="spellStart"/>
      <w:r>
        <w:t>Kapital_Wlasny</w:t>
      </w:r>
      <w:proofErr w:type="spellEnd"/>
    </w:p>
    <w:p w14:paraId="5D6C9C61" w14:textId="33CAC826" w:rsidR="009A16F1" w:rsidRDefault="008332AD" w:rsidP="0025120C">
      <w:r>
        <w:rPr>
          <w:noProof/>
        </w:rPr>
        <w:drawing>
          <wp:inline distT="0" distB="0" distL="0" distR="0" wp14:anchorId="056D2C28" wp14:editId="3E86C4C6">
            <wp:extent cx="5760720" cy="864235"/>
            <wp:effectExtent l="0" t="0" r="5080" b="0"/>
            <wp:docPr id="2057033114" name="Obraz 20"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33114" name="Obraz 20" descr="Obraz zawierający tekst, zrzut ekranu, numer, Czcionka&#10;&#10;Zawartość wygenerowana przez AI może być niepoprawn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64235"/>
                    </a:xfrm>
                    <a:prstGeom prst="rect">
                      <a:avLst/>
                    </a:prstGeom>
                  </pic:spPr>
                </pic:pic>
              </a:graphicData>
            </a:graphic>
          </wp:inline>
        </w:drawing>
      </w:r>
    </w:p>
    <w:p w14:paraId="68F0D14D" w14:textId="5F38F62D" w:rsidR="00C82D18" w:rsidRDefault="00C82D18" w:rsidP="0025120C">
      <w:r w:rsidRPr="00C82D18">
        <w:t>Odzwierciedla wartość i strukturę funduszy własnych firmy, w tym kapitału zakładowego oraz wyniku finansowego. Jest kluczowym elementem oceny stabilności finansowej przedsiębiorstwa w wybranym scenariuszu.</w:t>
      </w:r>
    </w:p>
    <w:p w14:paraId="5EB6821C" w14:textId="1A17EEEC" w:rsidR="00F95926" w:rsidRDefault="00F95926" w:rsidP="0025120C">
      <w:proofErr w:type="spellStart"/>
      <w:r>
        <w:t>Koszty_Materialow</w:t>
      </w:r>
      <w:proofErr w:type="spellEnd"/>
    </w:p>
    <w:p w14:paraId="520CFB89" w14:textId="4CFA5ACF" w:rsidR="009F316A" w:rsidRDefault="008332AD" w:rsidP="0025120C">
      <w:r>
        <w:rPr>
          <w:noProof/>
        </w:rPr>
        <w:lastRenderedPageBreak/>
        <w:drawing>
          <wp:inline distT="0" distB="0" distL="0" distR="0" wp14:anchorId="3B7A8892" wp14:editId="0C01DCF8">
            <wp:extent cx="5760720" cy="884555"/>
            <wp:effectExtent l="0" t="0" r="5080" b="4445"/>
            <wp:docPr id="768425134" name="Obraz 21"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25134" name="Obraz 21" descr="Obraz zawierający tekst, zrzut ekranu, numer, Czcionka&#10;&#10;Zawartość wygenerowana przez AI może być niepoprawn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884555"/>
                    </a:xfrm>
                    <a:prstGeom prst="rect">
                      <a:avLst/>
                    </a:prstGeom>
                  </pic:spPr>
                </pic:pic>
              </a:graphicData>
            </a:graphic>
          </wp:inline>
        </w:drawing>
      </w:r>
    </w:p>
    <w:p w14:paraId="36CC8F2E" w14:textId="0E40E815" w:rsidR="00C82D18" w:rsidRDefault="00C82D18" w:rsidP="0025120C">
      <w:r w:rsidRPr="00C82D18">
        <w:t>Zawiera informacje o jednostkowych kosztach zakupu surowców i materiałów niezbędnych do procesów wytwórczych. W połączeniu z normami zużycia stanowi podstawę do wyceny materiałowych kosztów wytworzenia produktów.</w:t>
      </w:r>
    </w:p>
    <w:p w14:paraId="5A3475E5" w14:textId="52B4E480" w:rsidR="00F95926" w:rsidRDefault="00F95926" w:rsidP="0025120C">
      <w:proofErr w:type="spellStart"/>
      <w:r>
        <w:t>Koszty_Sprzedazy</w:t>
      </w:r>
      <w:proofErr w:type="spellEnd"/>
    </w:p>
    <w:p w14:paraId="5F0BC2F1" w14:textId="59CAE379" w:rsidR="008332AD" w:rsidRDefault="002018AF" w:rsidP="0025120C">
      <w:r>
        <w:rPr>
          <w:noProof/>
        </w:rPr>
        <w:drawing>
          <wp:inline distT="0" distB="0" distL="0" distR="0" wp14:anchorId="57859197" wp14:editId="7840C1ED">
            <wp:extent cx="5760720" cy="1635760"/>
            <wp:effectExtent l="0" t="0" r="5080" b="2540"/>
            <wp:docPr id="995327113" name="Obraz 23" descr="Obraz zawierający tekst, zrzut ekranu,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7113" name="Obraz 23" descr="Obraz zawierający tekst, zrzut ekranu, numer&#10;&#10;Zawartość wygenerowana przez AI może być niepoprawna."/>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635760"/>
                    </a:xfrm>
                    <a:prstGeom prst="rect">
                      <a:avLst/>
                    </a:prstGeom>
                  </pic:spPr>
                </pic:pic>
              </a:graphicData>
            </a:graphic>
          </wp:inline>
        </w:drawing>
      </w:r>
    </w:p>
    <w:p w14:paraId="7E8EB73E" w14:textId="79A208BD" w:rsidR="00C82D18" w:rsidRDefault="00890F5D" w:rsidP="0025120C">
      <w:r w:rsidRPr="00890F5D">
        <w:t>Gromadzi dane o wydatkach związanych z procesem dystrybucji, promocji i obsługi handlowej. Pozwala na ocenę efektywności działań sprzedażowych w podziale na konkretne rodzaje kosztów.</w:t>
      </w:r>
    </w:p>
    <w:p w14:paraId="53163B6F" w14:textId="426DA2CA" w:rsidR="00F95926" w:rsidRDefault="00F95926" w:rsidP="0025120C">
      <w:proofErr w:type="spellStart"/>
      <w:r>
        <w:t>Koszty_Zarzadu</w:t>
      </w:r>
      <w:proofErr w:type="spellEnd"/>
    </w:p>
    <w:p w14:paraId="4A7A2B89" w14:textId="1480602B" w:rsidR="002018AF" w:rsidRDefault="00EC23F3" w:rsidP="0025120C">
      <w:r>
        <w:rPr>
          <w:noProof/>
        </w:rPr>
        <w:drawing>
          <wp:inline distT="0" distB="0" distL="0" distR="0" wp14:anchorId="1BF61EF3" wp14:editId="3BF1CCFA">
            <wp:extent cx="5760720" cy="1669415"/>
            <wp:effectExtent l="0" t="0" r="5080" b="0"/>
            <wp:docPr id="120306657" name="Obraz 24" descr="Obraz zawierający tekst, numer,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6657" name="Obraz 24" descr="Obraz zawierający tekst, numer, zrzut ekranu&#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1669415"/>
                    </a:xfrm>
                    <a:prstGeom prst="rect">
                      <a:avLst/>
                    </a:prstGeom>
                  </pic:spPr>
                </pic:pic>
              </a:graphicData>
            </a:graphic>
          </wp:inline>
        </w:drawing>
      </w:r>
    </w:p>
    <w:p w14:paraId="35460D65" w14:textId="42A6A589" w:rsidR="00890F5D" w:rsidRDefault="00890F5D" w:rsidP="0025120C">
      <w:r w:rsidRPr="00890F5D">
        <w:t>Rejestruje koszty związane z utrzymaniem zarządu oraz bieżącym funkcjonowaniem administracji firmy. Służy do monitorowania nakładów pośrednich, które nie są bezpośrednio przypisane do linii produkcyjnych.</w:t>
      </w:r>
    </w:p>
    <w:p w14:paraId="551C477E" w14:textId="13FE2186" w:rsidR="00F95926" w:rsidRDefault="00F95926" w:rsidP="0025120C">
      <w:r>
        <w:t>Kredyt</w:t>
      </w:r>
    </w:p>
    <w:p w14:paraId="22C20C58" w14:textId="0C6F8AD9" w:rsidR="00995756" w:rsidRDefault="00995756" w:rsidP="0025120C">
      <w:r>
        <w:rPr>
          <w:noProof/>
        </w:rPr>
        <w:drawing>
          <wp:inline distT="0" distB="0" distL="0" distR="0" wp14:anchorId="2E2E5F1B" wp14:editId="62A61281">
            <wp:extent cx="5760720" cy="752475"/>
            <wp:effectExtent l="0" t="0" r="5080" b="0"/>
            <wp:docPr id="1417397888" name="Obraz 25" descr="Obraz zawierający tekst, linia, Czcionk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97888" name="Obraz 25" descr="Obraz zawierający tekst, linia, Czcionka, zrzut ekranu&#10;&#10;Zawartość wygenerowana przez AI może być niepoprawn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752475"/>
                    </a:xfrm>
                    <a:prstGeom prst="rect">
                      <a:avLst/>
                    </a:prstGeom>
                  </pic:spPr>
                </pic:pic>
              </a:graphicData>
            </a:graphic>
          </wp:inline>
        </w:drawing>
      </w:r>
    </w:p>
    <w:p w14:paraId="61FFA018" w14:textId="485B9E7F" w:rsidR="00890F5D" w:rsidRDefault="00AC6F95" w:rsidP="0025120C">
      <w:r w:rsidRPr="00AC6F95">
        <w:lastRenderedPageBreak/>
        <w:t>Szczegółowo ewidencjonuje kwoty zaciągniętych zobowiązań w zależności od ich celu, np. na zakup środków trwałych. Ułatwia planowanie obsługi długu oraz zarządzanie przepływami pieniężnymi związanymi z kredytowaniem.</w:t>
      </w:r>
    </w:p>
    <w:p w14:paraId="46A6DDA3" w14:textId="1AE52343" w:rsidR="00F95926" w:rsidRDefault="00F95926" w:rsidP="0025120C">
      <w:proofErr w:type="spellStart"/>
      <w:r>
        <w:t>Narzut_Kosztow_Zmiennych</w:t>
      </w:r>
      <w:r w:rsidR="00AC6F95">
        <w:t>_Wydzialowych</w:t>
      </w:r>
      <w:proofErr w:type="spellEnd"/>
    </w:p>
    <w:p w14:paraId="040731F8" w14:textId="7951F08C" w:rsidR="00995756" w:rsidRDefault="00AE0500" w:rsidP="0025120C">
      <w:r>
        <w:rPr>
          <w:noProof/>
        </w:rPr>
        <w:drawing>
          <wp:inline distT="0" distB="0" distL="0" distR="0" wp14:anchorId="5786254B" wp14:editId="30A984D1">
            <wp:extent cx="5760720" cy="2426335"/>
            <wp:effectExtent l="0" t="0" r="5080" b="0"/>
            <wp:docPr id="1548385552" name="Obraz 26" descr="Obraz zawierający tekst, numer,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85552" name="Obraz 26" descr="Obraz zawierający tekst, numer, zrzut ekranu&#10;&#10;Zawartość wygenerowana przez AI może być niepoprawn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51A53F5A" w14:textId="49D2A6D1" w:rsidR="00AC6F95" w:rsidRDefault="00AC6F95" w:rsidP="0025120C">
      <w:r w:rsidRPr="00AC6F95">
        <w:t>Określa współczynniki narzutów kosztów kontrolowanych dla poszczególnych linii produkcyjnych. Umożliwia precyzyjną alokację wydatków wydziałowych, takich jak energia czy materiały pośrednie, na procesy produkcyjne.</w:t>
      </w:r>
    </w:p>
    <w:p w14:paraId="159FF28A" w14:textId="39EDF80D" w:rsidR="00F95926" w:rsidRDefault="00D46F10" w:rsidP="0025120C">
      <w:proofErr w:type="spellStart"/>
      <w:r>
        <w:t>Normy_Zuzycia_Materialow</w:t>
      </w:r>
      <w:proofErr w:type="spellEnd"/>
    </w:p>
    <w:p w14:paraId="174832EC" w14:textId="56773346" w:rsidR="007D493B" w:rsidRDefault="007D493B" w:rsidP="0025120C">
      <w:r>
        <w:rPr>
          <w:noProof/>
        </w:rPr>
        <w:drawing>
          <wp:inline distT="0" distB="0" distL="0" distR="0" wp14:anchorId="35F6DA13" wp14:editId="68143B3B">
            <wp:extent cx="5760720" cy="2044065"/>
            <wp:effectExtent l="0" t="0" r="5080" b="635"/>
            <wp:docPr id="1110632267" name="Obraz 27" descr="Obraz zawierający tekst, zrzut ekranu,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2267" name="Obraz 27" descr="Obraz zawierający tekst, zrzut ekranu, numer&#10;&#10;Zawartość wygenerowana przez AI może być niepoprawn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044065"/>
                    </a:xfrm>
                    <a:prstGeom prst="rect">
                      <a:avLst/>
                    </a:prstGeom>
                  </pic:spPr>
                </pic:pic>
              </a:graphicData>
            </a:graphic>
          </wp:inline>
        </w:drawing>
      </w:r>
    </w:p>
    <w:p w14:paraId="3CF39148" w14:textId="4299B027" w:rsidR="00AC6F95" w:rsidRDefault="00057A2F" w:rsidP="0025120C">
      <w:r w:rsidRPr="00057A2F">
        <w:t>Definiuje techniczne normy zużycia surowców potrzebnych do wyprodukowania jednostki konkretnego produktu. Jest to fundamentalna tabela dla planowania zapotrzebowania materiałowego oraz kalkulacji kosztów zmiennych</w:t>
      </w:r>
      <w:r>
        <w:t>.</w:t>
      </w:r>
    </w:p>
    <w:p w14:paraId="440056ED" w14:textId="7435402E" w:rsidR="00D46F10" w:rsidRDefault="00D46F10" w:rsidP="0025120C">
      <w:proofErr w:type="spellStart"/>
      <w:r>
        <w:t>Planowan</w:t>
      </w:r>
      <w:r w:rsidR="00057A2F">
        <w:t>a</w:t>
      </w:r>
      <w:r>
        <w:t>_Sprzedaz_Produktow</w:t>
      </w:r>
      <w:proofErr w:type="spellEnd"/>
    </w:p>
    <w:p w14:paraId="28232A23" w14:textId="70DFB833" w:rsidR="007D493B" w:rsidRDefault="00F41195" w:rsidP="0025120C">
      <w:r>
        <w:rPr>
          <w:noProof/>
        </w:rPr>
        <w:lastRenderedPageBreak/>
        <w:drawing>
          <wp:inline distT="0" distB="0" distL="0" distR="0" wp14:anchorId="51AA8113" wp14:editId="555B527E">
            <wp:extent cx="5760720" cy="968375"/>
            <wp:effectExtent l="0" t="0" r="5080" b="0"/>
            <wp:docPr id="1593760976" name="Obraz 28"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60976" name="Obraz 28" descr="Obraz zawierający tekst, zrzut ekranu, numer, Czcionka&#10;&#10;Zawartość wygenerowana przez AI może być niepoprawn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968375"/>
                    </a:xfrm>
                    <a:prstGeom prst="rect">
                      <a:avLst/>
                    </a:prstGeom>
                  </pic:spPr>
                </pic:pic>
              </a:graphicData>
            </a:graphic>
          </wp:inline>
        </w:drawing>
      </w:r>
    </w:p>
    <w:p w14:paraId="4818A152" w14:textId="5D4852ED" w:rsidR="00057A2F" w:rsidRDefault="00057A2F" w:rsidP="0025120C">
      <w:r w:rsidRPr="00057A2F">
        <w:t>Przechowuje założenia dotyczące wolumenu sprzedaży oraz prognozowanych cen zbytu wyrobów gotowych. Stanowi punkt wyjścia dla budżetowania przychodów i planowania obciążeń linii produkcyjnych.</w:t>
      </w:r>
    </w:p>
    <w:p w14:paraId="5DB9B914" w14:textId="77777777" w:rsidR="00F41195" w:rsidRDefault="00D46F10" w:rsidP="0025120C">
      <w:proofErr w:type="spellStart"/>
      <w:r>
        <w:t>Planowane_Zapasy_Materialow</w:t>
      </w:r>
      <w:proofErr w:type="spellEnd"/>
    </w:p>
    <w:p w14:paraId="768C0B70" w14:textId="5F74D84A" w:rsidR="00F41195" w:rsidRDefault="00F41195" w:rsidP="0025120C">
      <w:r>
        <w:rPr>
          <w:noProof/>
        </w:rPr>
        <w:drawing>
          <wp:inline distT="0" distB="0" distL="0" distR="0" wp14:anchorId="3834E723" wp14:editId="2144541B">
            <wp:extent cx="5760720" cy="812800"/>
            <wp:effectExtent l="0" t="0" r="5080" b="0"/>
            <wp:docPr id="2010594315" name="Obraz 29" descr="Obraz zawierający tekst, zrzut ekranu, linia,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94315" name="Obraz 29" descr="Obraz zawierający tekst, zrzut ekranu, linia, Czcionka&#10;&#10;Zawartość wygenerowana przez AI może być niepoprawn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812800"/>
                    </a:xfrm>
                    <a:prstGeom prst="rect">
                      <a:avLst/>
                    </a:prstGeom>
                  </pic:spPr>
                </pic:pic>
              </a:graphicData>
            </a:graphic>
          </wp:inline>
        </w:drawing>
      </w:r>
    </w:p>
    <w:p w14:paraId="18B13FCD" w14:textId="0AD5E9CD" w:rsidR="003A0A84" w:rsidRDefault="009040A4" w:rsidP="0025120C">
      <w:r>
        <w:rPr>
          <w:rStyle w:val="citation-682"/>
          <w:color w:val="000000"/>
        </w:rPr>
        <w:t>Służy do określania docelowych stanów magazynowych surowców na początku i końcu okresu budżetowego</w:t>
      </w:r>
      <w:r>
        <w:rPr>
          <w:color w:val="000000"/>
        </w:rPr>
        <w:t>.</w:t>
      </w:r>
      <w:r>
        <w:rPr>
          <w:rStyle w:val="apple-converted-space"/>
          <w:color w:val="000000"/>
        </w:rPr>
        <w:t> </w:t>
      </w:r>
      <w:r>
        <w:rPr>
          <w:rStyle w:val="citation-681"/>
          <w:color w:val="000000"/>
        </w:rPr>
        <w:t>Pozwala na optymalizację procesu zakupowego oraz zapewnienie ciągłości produkcji w zakładzie.</w:t>
      </w:r>
    </w:p>
    <w:p w14:paraId="3043F604" w14:textId="62F441C4" w:rsidR="00D46F10" w:rsidRDefault="00D46F10" w:rsidP="0025120C">
      <w:proofErr w:type="spellStart"/>
      <w:r>
        <w:t>Planowane</w:t>
      </w:r>
      <w:r w:rsidR="00A912EC">
        <w:t>_Zapasy_Produktow_Gotowych</w:t>
      </w:r>
      <w:proofErr w:type="spellEnd"/>
    </w:p>
    <w:p w14:paraId="60A47C60" w14:textId="416D4D4A" w:rsidR="00F41195" w:rsidRDefault="009037BB" w:rsidP="0025120C">
      <w:r>
        <w:rPr>
          <w:noProof/>
        </w:rPr>
        <w:drawing>
          <wp:inline distT="0" distB="0" distL="0" distR="0" wp14:anchorId="193AF111" wp14:editId="0079223E">
            <wp:extent cx="5760720" cy="947420"/>
            <wp:effectExtent l="0" t="0" r="5080" b="5080"/>
            <wp:docPr id="1273694501" name="Obraz 30"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4501" name="Obraz 30" descr="Obraz zawierający tekst, zrzut ekranu, numer, Czcionka&#10;&#10;Zawartość wygenerowana przez AI może być niepoprawna."/>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947420"/>
                    </a:xfrm>
                    <a:prstGeom prst="rect">
                      <a:avLst/>
                    </a:prstGeom>
                  </pic:spPr>
                </pic:pic>
              </a:graphicData>
            </a:graphic>
          </wp:inline>
        </w:drawing>
      </w:r>
    </w:p>
    <w:p w14:paraId="2E62AF65" w14:textId="691C7DF8" w:rsidR="006F173B" w:rsidRDefault="00B663F9" w:rsidP="0025120C">
      <w:r w:rsidRPr="00B663F9">
        <w:t>Ewidencjonuje planowane poziomy magazynowe wyrobów gotowych w celu zaspokojenia przyszłego popytu. Dane te są wykorzystywane do poprawnej kalkulacji kosztu własnego sprzedaży w danym roku</w:t>
      </w:r>
      <w:r>
        <w:t>.</w:t>
      </w:r>
    </w:p>
    <w:p w14:paraId="41AC0CF0" w14:textId="0C0D4932" w:rsidR="009037BB" w:rsidRDefault="00A912EC" w:rsidP="0025120C">
      <w:r>
        <w:t>Prowizja</w:t>
      </w:r>
      <w:r w:rsidR="00510AC0">
        <w:rPr>
          <w:noProof/>
        </w:rPr>
        <w:drawing>
          <wp:inline distT="0" distB="0" distL="0" distR="0" wp14:anchorId="49C1850B" wp14:editId="59E74A11">
            <wp:extent cx="5760720" cy="845820"/>
            <wp:effectExtent l="0" t="0" r="5080" b="5080"/>
            <wp:docPr id="926915933" name="Obraz 3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933" name="Obraz 31" descr="Obraz zawierający tekst, zrzut ekranu, Czcionka, numer&#10;&#10;Zawartość wygenerowana przez AI może być niepoprawn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45820"/>
                    </a:xfrm>
                    <a:prstGeom prst="rect">
                      <a:avLst/>
                    </a:prstGeom>
                  </pic:spPr>
                </pic:pic>
              </a:graphicData>
            </a:graphic>
          </wp:inline>
        </w:drawing>
      </w:r>
    </w:p>
    <w:p w14:paraId="601B72A3" w14:textId="3CBAE1A8" w:rsidR="00065B1E" w:rsidRDefault="00065B1E" w:rsidP="0025120C">
      <w:r w:rsidRPr="00065B1E">
        <w:t>Zawiera stawki prowizji przypadające na jednostkę sprzedanego produktu w wybranym okresie i scenariuszu. Pozwala na dokładne budżetowanie zmiennych kosztów wynagrodzeń pracowników działu handlowego</w:t>
      </w:r>
      <w:r>
        <w:t>.</w:t>
      </w:r>
    </w:p>
    <w:p w14:paraId="2BCFB1DE" w14:textId="6C780968" w:rsidR="00510AC0" w:rsidRDefault="00A912EC" w:rsidP="0025120C">
      <w:r>
        <w:lastRenderedPageBreak/>
        <w:t>Robocizna</w:t>
      </w:r>
      <w:r w:rsidR="00700523">
        <w:rPr>
          <w:noProof/>
        </w:rPr>
        <w:drawing>
          <wp:inline distT="0" distB="0" distL="0" distR="0" wp14:anchorId="7B051137" wp14:editId="28B53AD6">
            <wp:extent cx="5760720" cy="758825"/>
            <wp:effectExtent l="0" t="0" r="5080" b="3175"/>
            <wp:docPr id="569456935" name="Obraz 33" descr="Obraz zawierający tekst, zrzut ekranu, linia,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56935" name="Obraz 33" descr="Obraz zawierający tekst, zrzut ekranu, linia, Czcionka&#10;&#10;Zawartość wygenerowana przez AI może być niepoprawn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758825"/>
                    </a:xfrm>
                    <a:prstGeom prst="rect">
                      <a:avLst/>
                    </a:prstGeom>
                  </pic:spPr>
                </pic:pic>
              </a:graphicData>
            </a:graphic>
          </wp:inline>
        </w:drawing>
      </w:r>
    </w:p>
    <w:p w14:paraId="22C5932B" w14:textId="71715C7B" w:rsidR="00065B1E" w:rsidRDefault="00065B1E" w:rsidP="0025120C">
      <w:r w:rsidRPr="00065B1E">
        <w:t>Rejestruje pracochłonność produkcji wyrażoną w godzinach oraz stawki za jedną roboczogodzinę dla poszczególnych wyrobów. Umożliwia precyzyjne planowanie bezpośrednich kosztów wynagrodzeń na wydziałach produkcyjnych.</w:t>
      </w:r>
    </w:p>
    <w:p w14:paraId="275810E6" w14:textId="77777777" w:rsidR="00BD1ACE" w:rsidRDefault="00A912EC" w:rsidP="0025120C">
      <w:proofErr w:type="spellStart"/>
      <w:r>
        <w:t>Stale_Koszty_Wydzialu_Produkcyjnego</w:t>
      </w:r>
      <w:proofErr w:type="spellEnd"/>
    </w:p>
    <w:p w14:paraId="2FB40875" w14:textId="63113CD8" w:rsidR="00700523" w:rsidRDefault="00BD1ACE" w:rsidP="0025120C">
      <w:r>
        <w:rPr>
          <w:noProof/>
        </w:rPr>
        <w:drawing>
          <wp:inline distT="0" distB="0" distL="0" distR="0" wp14:anchorId="1568159C" wp14:editId="788D06A4">
            <wp:extent cx="5760720" cy="1188085"/>
            <wp:effectExtent l="0" t="0" r="5080" b="5715"/>
            <wp:docPr id="1733595980" name="Obraz 34" descr="Obraz zawierający tekst, numer,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5980" name="Obraz 34" descr="Obraz zawierający tekst, numer, zrzut ekranu, Czcionka&#10;&#10;Zawartość wygenerowana przez AI może być niepoprawna."/>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1188085"/>
                    </a:xfrm>
                    <a:prstGeom prst="rect">
                      <a:avLst/>
                    </a:prstGeom>
                  </pic:spPr>
                </pic:pic>
              </a:graphicData>
            </a:graphic>
          </wp:inline>
        </w:drawing>
      </w:r>
    </w:p>
    <w:p w14:paraId="02FB54C2" w14:textId="032A2FA2" w:rsidR="00065B1E" w:rsidRPr="0025120C" w:rsidRDefault="00065B1E" w:rsidP="0025120C">
      <w:r w:rsidRPr="00065B1E">
        <w:t>Przechowuje wartości kosztów stałych wygenerowanych przez wydziały, na które kierownictwo nie ma bezpośredniego wpływu. Służy do analizy wydatków niekontrolowanych, takich jak amortyzacja maszyn czy odgórnie ustalone płace.</w:t>
      </w:r>
    </w:p>
    <w:p w14:paraId="12C08E2E" w14:textId="59FE37B4" w:rsidR="00321B31" w:rsidRDefault="00784F4F" w:rsidP="00FA6BFB">
      <w:pPr>
        <w:pStyle w:val="Nagwek2"/>
      </w:pPr>
      <w:r>
        <w:t xml:space="preserve">3.4 </w:t>
      </w:r>
      <w:r w:rsidR="00321B31">
        <w:t xml:space="preserve">Uzasadnienie rozwiązania </w:t>
      </w:r>
    </w:p>
    <w:p w14:paraId="1168DA1F" w14:textId="18191969" w:rsidR="00FA6BFB" w:rsidRPr="00FA6BFB" w:rsidRDefault="00BB122D" w:rsidP="00FA6BFB">
      <w:r>
        <w:t xml:space="preserve">Przyjęta struktura modelu danych wynika bezpośrednio z potrzeby zachowania wysokiej wydajności systemu. Zastosowaliśmy schemat gwiazdy, ponieważ zapewnia wysoką wydajność zapytań raportowych oraz ułatwia użytkownikom biznesowym zrozumienie relacji między danymi. Jest to układ optymalny dla narzędzi klasy BI. </w:t>
      </w:r>
      <w:proofErr w:type="spellStart"/>
      <w:r w:rsidR="0078167E">
        <w:t>Zastosowalismy</w:t>
      </w:r>
      <w:proofErr w:type="spellEnd"/>
      <w:r w:rsidR="0078167E">
        <w:t xml:space="preserve"> separacje</w:t>
      </w:r>
      <w:r>
        <w:t xml:space="preserve"> faktów dla modeli pełnych i zmiennych</w:t>
      </w:r>
      <w:r w:rsidR="0078167E">
        <w:t>, s</w:t>
      </w:r>
      <w:r>
        <w:t xml:space="preserve">ystem rozdziela dane o kosztach bezpośrednich (np. </w:t>
      </w:r>
      <w:proofErr w:type="spellStart"/>
      <w:r>
        <w:t>F_Koszty_Materialow</w:t>
      </w:r>
      <w:proofErr w:type="spellEnd"/>
      <w:r>
        <w:t xml:space="preserve">, </w:t>
      </w:r>
      <w:proofErr w:type="spellStart"/>
      <w:r>
        <w:t>F_Robocizna</w:t>
      </w:r>
      <w:proofErr w:type="spellEnd"/>
      <w:r>
        <w:t>) od kosztów pośrednich i stałych. Dzięki temu możliwe jest generowanie raportów zarówno w rachunku kosztów zmiennyc</w:t>
      </w:r>
      <w:r w:rsidR="0078167E">
        <w:t>h</w:t>
      </w:r>
      <w:r>
        <w:t>, jak i pełnych, co było głównym celem projektu.</w:t>
      </w:r>
      <w:r w:rsidR="0078167E">
        <w:t xml:space="preserve"> </w:t>
      </w:r>
      <w:r>
        <w:t>Wydzielenie osobnych wymiarów i faktów dla kosztów wydziałowych kontrolowanych i niekontrolowanych pozwala na sprawiedliwą ocenę efektywności kierowników produkcji. Raportowanie skupia się na elementach, na które dany menedżer ma realny wpływ.</w:t>
      </w:r>
      <w:r w:rsidR="0078167E">
        <w:t xml:space="preserve"> </w:t>
      </w:r>
      <w:r>
        <w:t>Każda z 16 tabel faktów odpowiada konkretnemu procesowi biznesowemu (sprzedaż, zakupy, inwestycje). Pozwala to na niezależne zasilanie danymi poszczególnych modułów budżetowych i łatwą rozbudowę systemu o kolejne obszary w przyszłości.</w:t>
      </w:r>
    </w:p>
    <w:p w14:paraId="5C0DBAF2" w14:textId="7689B43F" w:rsidR="00321B31" w:rsidRDefault="00321B31" w:rsidP="1286EBA9"/>
    <w:p w14:paraId="20DB2FD9" w14:textId="2EAD845E" w:rsidR="00702948" w:rsidRDefault="00702948" w:rsidP="00702948">
      <w:pPr>
        <w:pStyle w:val="Nagwek1"/>
      </w:pPr>
      <w:r>
        <w:lastRenderedPageBreak/>
        <w:t xml:space="preserve">4. Implementacja  </w:t>
      </w:r>
    </w:p>
    <w:p w14:paraId="0783B2DC" w14:textId="78608D41" w:rsidR="00F610EE" w:rsidRDefault="00F610EE" w:rsidP="7A9E1402">
      <w:pPr>
        <w:pStyle w:val="Nagwek2"/>
        <w:numPr>
          <w:ilvl w:val="0"/>
          <w:numId w:val="3"/>
        </w:numPr>
      </w:pPr>
      <w:r>
        <w:t>Opis procesu ładowania danych</w:t>
      </w:r>
    </w:p>
    <w:p w14:paraId="6B22D7E5" w14:textId="77777777" w:rsidR="00DD3C8C" w:rsidRPr="00DD3C8C" w:rsidRDefault="00DD3C8C" w:rsidP="00DD3C8C">
      <w:r w:rsidRPr="00DD3C8C">
        <w:t>1. Cel i założenia procesu</w:t>
      </w:r>
    </w:p>
    <w:p w14:paraId="32C149A1" w14:textId="77777777" w:rsidR="00DD3C8C" w:rsidRPr="00DD3C8C" w:rsidRDefault="00DD3C8C" w:rsidP="00DD3C8C">
      <w:r w:rsidRPr="00DD3C8C">
        <w:t>Celem zaprojektowanego procesu ETL było kontrolowane i spójne zasilanie hurtowni danych danymi planistycznymi i kosztowymi (budżet, sprzedaż, zapasy, robocizna, kredyty itd.), przy jednoczesnym:</w:t>
      </w:r>
    </w:p>
    <w:p w14:paraId="3C326C72" w14:textId="77777777" w:rsidR="00DD3C8C" w:rsidRPr="00DD3C8C" w:rsidRDefault="00DD3C8C" w:rsidP="00DD3C8C">
      <w:pPr>
        <w:numPr>
          <w:ilvl w:val="0"/>
          <w:numId w:val="17"/>
        </w:numPr>
      </w:pPr>
      <w:r w:rsidRPr="00DD3C8C">
        <w:t>zachowaniu integralności wymiarów,</w:t>
      </w:r>
    </w:p>
    <w:p w14:paraId="75772BC6" w14:textId="77777777" w:rsidR="00DD3C8C" w:rsidRPr="00DD3C8C" w:rsidRDefault="00DD3C8C" w:rsidP="00DD3C8C">
      <w:pPr>
        <w:numPr>
          <w:ilvl w:val="0"/>
          <w:numId w:val="17"/>
        </w:numPr>
      </w:pPr>
      <w:r w:rsidRPr="00DD3C8C">
        <w:t>uniknięciu duplikatów w tabelach wymiarów,</w:t>
      </w:r>
    </w:p>
    <w:p w14:paraId="77D74D60" w14:textId="77777777" w:rsidR="00DD3C8C" w:rsidRPr="00DD3C8C" w:rsidRDefault="00DD3C8C" w:rsidP="00DD3C8C">
      <w:pPr>
        <w:numPr>
          <w:ilvl w:val="0"/>
          <w:numId w:val="17"/>
        </w:numPr>
      </w:pPr>
      <w:r w:rsidRPr="00DD3C8C">
        <w:t>zapewnieniu spójnych kluczy obcych w tabelach faktów,</w:t>
      </w:r>
    </w:p>
    <w:p w14:paraId="19C06539" w14:textId="77777777" w:rsidR="00DD3C8C" w:rsidRPr="00DD3C8C" w:rsidRDefault="00DD3C8C" w:rsidP="00DD3C8C">
      <w:pPr>
        <w:numPr>
          <w:ilvl w:val="0"/>
          <w:numId w:val="17"/>
        </w:numPr>
      </w:pPr>
      <w:r w:rsidRPr="00DD3C8C">
        <w:t>uproszczeniu interfejsu zasilania danych dla użytkownika.</w:t>
      </w:r>
    </w:p>
    <w:p w14:paraId="04F7ED3D" w14:textId="77777777" w:rsidR="00DD3C8C" w:rsidRPr="00DD3C8C" w:rsidRDefault="00DD3C8C" w:rsidP="00DD3C8C">
      <w:r w:rsidRPr="00DD3C8C">
        <w:t>Proces został zrealizowany w architekturze aplikacja kliencka → funkcje SQL → hurtownia danych (</w:t>
      </w:r>
      <w:proofErr w:type="spellStart"/>
      <w:r w:rsidRPr="00DD3C8C">
        <w:t>PostgreSQL</w:t>
      </w:r>
      <w:proofErr w:type="spellEnd"/>
      <w:r w:rsidRPr="00DD3C8C">
        <w:t xml:space="preserve"> / </w:t>
      </w:r>
      <w:proofErr w:type="spellStart"/>
      <w:r w:rsidRPr="00DD3C8C">
        <w:t>Supabase</w:t>
      </w:r>
      <w:proofErr w:type="spellEnd"/>
      <w:r w:rsidRPr="00DD3C8C">
        <w:t>).</w:t>
      </w:r>
    </w:p>
    <w:p w14:paraId="3654F31C" w14:textId="77777777" w:rsidR="00DD3C8C" w:rsidRPr="00DD3C8C" w:rsidRDefault="00DD3C8C" w:rsidP="00DD3C8C">
      <w:r w:rsidRPr="00DD3C8C">
        <w:t>2. Warstwa bazy danych – funkcje SQL (ETL w bazie)</w:t>
      </w:r>
    </w:p>
    <w:p w14:paraId="73FF4A9E" w14:textId="77777777" w:rsidR="00DD3C8C" w:rsidRPr="00DD3C8C" w:rsidRDefault="00DD3C8C" w:rsidP="00DD3C8C">
      <w:r w:rsidRPr="00DD3C8C">
        <w:t>2.1. Funkcje SQL jako logika ETL</w:t>
      </w:r>
    </w:p>
    <w:p w14:paraId="23DE7A40" w14:textId="77777777" w:rsidR="00DD3C8C" w:rsidRPr="00DD3C8C" w:rsidRDefault="00DD3C8C" w:rsidP="00DD3C8C">
      <w:r w:rsidRPr="00DD3C8C">
        <w:t>Cała logika ETL została przeniesiona do bazy danych w postaci funkcji SQL (PL/</w:t>
      </w:r>
      <w:proofErr w:type="spellStart"/>
      <w:r w:rsidRPr="00DD3C8C">
        <w:t>pgSQL</w:t>
      </w:r>
      <w:proofErr w:type="spellEnd"/>
      <w:r w:rsidRPr="00DD3C8C">
        <w:t>).</w:t>
      </w:r>
      <w:r w:rsidRPr="00DD3C8C">
        <w:br/>
        <w:t>Każda funkcja odpowiada jednemu faktowi biznesowemu (np. planowana sprzedaż, robocizna, zapasy, koszty).</w:t>
      </w:r>
    </w:p>
    <w:p w14:paraId="29049DA0" w14:textId="77777777" w:rsidR="00DD3C8C" w:rsidRPr="00DD3C8C" w:rsidRDefault="00DD3C8C" w:rsidP="00DD3C8C">
      <w:r w:rsidRPr="00DD3C8C">
        <w:t>Schemat działania każdej funkcji jest identyczny:</w:t>
      </w:r>
    </w:p>
    <w:p w14:paraId="311FDBB1" w14:textId="77777777" w:rsidR="00DD3C8C" w:rsidRPr="00DD3C8C" w:rsidRDefault="00DD3C8C" w:rsidP="00DD3C8C">
      <w:pPr>
        <w:numPr>
          <w:ilvl w:val="0"/>
          <w:numId w:val="18"/>
        </w:numPr>
      </w:pPr>
      <w:r w:rsidRPr="00DD3C8C">
        <w:t>Zasilenie wymiarów (UPSERT logiczny):</w:t>
      </w:r>
    </w:p>
    <w:p w14:paraId="2E3BE39A" w14:textId="77777777" w:rsidR="00DD3C8C" w:rsidRPr="00DD3C8C" w:rsidRDefault="00DD3C8C" w:rsidP="00DD3C8C">
      <w:pPr>
        <w:numPr>
          <w:ilvl w:val="1"/>
          <w:numId w:val="18"/>
        </w:numPr>
      </w:pPr>
      <w:r w:rsidRPr="00DD3C8C">
        <w:t>INSERT ... ON CONFLICT DO NOTHING</w:t>
      </w:r>
    </w:p>
    <w:p w14:paraId="4A975DAA" w14:textId="77777777" w:rsidR="00DD3C8C" w:rsidRDefault="00DD3C8C" w:rsidP="00DD3C8C">
      <w:pPr>
        <w:numPr>
          <w:ilvl w:val="1"/>
          <w:numId w:val="18"/>
        </w:numPr>
      </w:pPr>
      <w:r w:rsidRPr="00DD3C8C">
        <w:t xml:space="preserve">następnie SELECT </w:t>
      </w:r>
      <w:proofErr w:type="spellStart"/>
      <w:r w:rsidRPr="00DD3C8C">
        <w:t>id_xxx</w:t>
      </w:r>
      <w:proofErr w:type="spellEnd"/>
    </w:p>
    <w:p w14:paraId="41A0D59D" w14:textId="599961A1" w:rsidR="00492B82" w:rsidRPr="00DD3C8C" w:rsidRDefault="00492B82" w:rsidP="00492B82">
      <w:pPr>
        <w:ind w:left="360"/>
      </w:pPr>
      <w:r w:rsidRPr="00492B82">
        <w:rPr>
          <w:noProof/>
        </w:rPr>
        <w:drawing>
          <wp:inline distT="0" distB="0" distL="0" distR="0" wp14:anchorId="6C4336F3" wp14:editId="3ABFF073">
            <wp:extent cx="5239481" cy="495369"/>
            <wp:effectExtent l="0" t="0" r="0" b="0"/>
            <wp:docPr id="1482224754" name="Obraz 1" descr="Obraz zawierający zrzut ekranu, tekst,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4754" name="Obraz 1" descr="Obraz zawierający zrzut ekranu, tekst, Czcionka, linia&#10;&#10;Zawartość wygenerowana przez AI może być niepoprawna."/>
                    <pic:cNvPicPr/>
                  </pic:nvPicPr>
                  <pic:blipFill>
                    <a:blip r:embed="rId37"/>
                    <a:stretch>
                      <a:fillRect/>
                    </a:stretch>
                  </pic:blipFill>
                  <pic:spPr>
                    <a:xfrm>
                      <a:off x="0" y="0"/>
                      <a:ext cx="5239481" cy="495369"/>
                    </a:xfrm>
                    <a:prstGeom prst="rect">
                      <a:avLst/>
                    </a:prstGeom>
                  </pic:spPr>
                </pic:pic>
              </a:graphicData>
            </a:graphic>
          </wp:inline>
        </w:drawing>
      </w:r>
    </w:p>
    <w:p w14:paraId="2BF130FB" w14:textId="77777777" w:rsidR="00DD3C8C" w:rsidRPr="00DD3C8C" w:rsidRDefault="00DD3C8C" w:rsidP="00DD3C8C">
      <w:pPr>
        <w:numPr>
          <w:ilvl w:val="0"/>
          <w:numId w:val="18"/>
        </w:numPr>
      </w:pPr>
      <w:r w:rsidRPr="00DD3C8C">
        <w:t>Walidacja poprawności:</w:t>
      </w:r>
    </w:p>
    <w:p w14:paraId="5EF0C813" w14:textId="77777777" w:rsidR="00DD3C8C" w:rsidRDefault="00DD3C8C" w:rsidP="00DD3C8C">
      <w:pPr>
        <w:numPr>
          <w:ilvl w:val="1"/>
          <w:numId w:val="18"/>
        </w:numPr>
      </w:pPr>
      <w:r w:rsidRPr="00DD3C8C">
        <w:t>jeżeli identyfikator wymiaru nie został odnaleziony → RAISE EXCEPTION</w:t>
      </w:r>
    </w:p>
    <w:p w14:paraId="3231F5F8" w14:textId="2BCD431D" w:rsidR="004208A2" w:rsidRPr="00DD3C8C" w:rsidRDefault="004208A2" w:rsidP="004208A2">
      <w:pPr>
        <w:ind w:left="360"/>
      </w:pPr>
      <w:r w:rsidRPr="004208A2">
        <w:rPr>
          <w:noProof/>
        </w:rPr>
        <w:drawing>
          <wp:inline distT="0" distB="0" distL="0" distR="0" wp14:anchorId="7C948699" wp14:editId="3E52FB5F">
            <wp:extent cx="4848902" cy="781159"/>
            <wp:effectExtent l="0" t="0" r="8890" b="0"/>
            <wp:docPr id="1965990771"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90771" name="Obraz 1" descr="Obraz zawierający tekst, zrzut ekranu, Czcionka&#10;&#10;Zawartość wygenerowana przez AI może być niepoprawna."/>
                    <pic:cNvPicPr/>
                  </pic:nvPicPr>
                  <pic:blipFill>
                    <a:blip r:embed="rId38"/>
                    <a:stretch>
                      <a:fillRect/>
                    </a:stretch>
                  </pic:blipFill>
                  <pic:spPr>
                    <a:xfrm>
                      <a:off x="0" y="0"/>
                      <a:ext cx="4848902" cy="781159"/>
                    </a:xfrm>
                    <a:prstGeom prst="rect">
                      <a:avLst/>
                    </a:prstGeom>
                  </pic:spPr>
                </pic:pic>
              </a:graphicData>
            </a:graphic>
          </wp:inline>
        </w:drawing>
      </w:r>
    </w:p>
    <w:p w14:paraId="56387843" w14:textId="77777777" w:rsidR="00DD3C8C" w:rsidRPr="00DD3C8C" w:rsidRDefault="00DD3C8C" w:rsidP="00DD3C8C">
      <w:pPr>
        <w:numPr>
          <w:ilvl w:val="0"/>
          <w:numId w:val="18"/>
        </w:numPr>
      </w:pPr>
      <w:r w:rsidRPr="00DD3C8C">
        <w:t>Wstawienie rekordu do tabeli faktów:</w:t>
      </w:r>
    </w:p>
    <w:p w14:paraId="4F6A89BE" w14:textId="77777777" w:rsidR="00DD3C8C" w:rsidRDefault="00DD3C8C" w:rsidP="00DD3C8C">
      <w:pPr>
        <w:numPr>
          <w:ilvl w:val="1"/>
          <w:numId w:val="18"/>
        </w:numPr>
      </w:pPr>
      <w:r w:rsidRPr="00DD3C8C">
        <w:lastRenderedPageBreak/>
        <w:t>klasyczny INSERT INTO F_...</w:t>
      </w:r>
    </w:p>
    <w:p w14:paraId="6DE55F4F" w14:textId="62C5CDE8" w:rsidR="004208A2" w:rsidRPr="00DD3C8C" w:rsidRDefault="00492B82" w:rsidP="004208A2">
      <w:pPr>
        <w:ind w:left="708"/>
      </w:pPr>
      <w:r w:rsidRPr="00492B82">
        <w:rPr>
          <w:noProof/>
        </w:rPr>
        <w:drawing>
          <wp:inline distT="0" distB="0" distL="0" distR="0" wp14:anchorId="59792881" wp14:editId="46EA8DD9">
            <wp:extent cx="4496427" cy="495369"/>
            <wp:effectExtent l="0" t="0" r="0" b="0"/>
            <wp:docPr id="2077859765"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59765" name="Obraz 1" descr="Obraz zawierający tekst, zrzut ekranu, Czcionka, linia&#10;&#10;Zawartość wygenerowana przez AI może być niepoprawna."/>
                    <pic:cNvPicPr/>
                  </pic:nvPicPr>
                  <pic:blipFill>
                    <a:blip r:embed="rId39"/>
                    <a:stretch>
                      <a:fillRect/>
                    </a:stretch>
                  </pic:blipFill>
                  <pic:spPr>
                    <a:xfrm>
                      <a:off x="0" y="0"/>
                      <a:ext cx="4496427" cy="495369"/>
                    </a:xfrm>
                    <a:prstGeom prst="rect">
                      <a:avLst/>
                    </a:prstGeom>
                  </pic:spPr>
                </pic:pic>
              </a:graphicData>
            </a:graphic>
          </wp:inline>
        </w:drawing>
      </w:r>
    </w:p>
    <w:p w14:paraId="45330AFA" w14:textId="77777777" w:rsidR="00DD3C8C" w:rsidRPr="00DD3C8C" w:rsidRDefault="00DD3C8C" w:rsidP="00DD3C8C">
      <w:r w:rsidRPr="00DD3C8C">
        <w:t>Dzięki temu:</w:t>
      </w:r>
    </w:p>
    <w:p w14:paraId="5238E133" w14:textId="77777777" w:rsidR="00DD3C8C" w:rsidRPr="00DD3C8C" w:rsidRDefault="00DD3C8C" w:rsidP="00DD3C8C">
      <w:pPr>
        <w:numPr>
          <w:ilvl w:val="0"/>
          <w:numId w:val="19"/>
        </w:numPr>
      </w:pPr>
      <w:r w:rsidRPr="00DD3C8C">
        <w:t>wymiary nie są dublowane (unikalne atrybuty: nazwa, rok, wyszczególnienie),</w:t>
      </w:r>
    </w:p>
    <w:p w14:paraId="6B244D32" w14:textId="77777777" w:rsidR="00DD3C8C" w:rsidRPr="00DD3C8C" w:rsidRDefault="00DD3C8C" w:rsidP="00DD3C8C">
      <w:pPr>
        <w:numPr>
          <w:ilvl w:val="0"/>
          <w:numId w:val="19"/>
        </w:numPr>
      </w:pPr>
      <w:r w:rsidRPr="00DD3C8C">
        <w:t>fakty zawsze wskazują poprawne klucze obce,</w:t>
      </w:r>
    </w:p>
    <w:p w14:paraId="6AB2780A" w14:textId="77777777" w:rsidR="00DD3C8C" w:rsidRPr="00DD3C8C" w:rsidRDefault="00DD3C8C" w:rsidP="00DD3C8C">
      <w:pPr>
        <w:numPr>
          <w:ilvl w:val="0"/>
          <w:numId w:val="19"/>
        </w:numPr>
      </w:pPr>
      <w:r w:rsidRPr="00DD3C8C">
        <w:t>nie ma ryzyka „rozjechania się” relacji w Power BI.</w:t>
      </w:r>
    </w:p>
    <w:p w14:paraId="5BB401A8" w14:textId="77777777" w:rsidR="00DD3C8C" w:rsidRPr="00DD3C8C" w:rsidRDefault="00DD3C8C" w:rsidP="00DD3C8C">
      <w:r w:rsidRPr="00DD3C8C">
        <w:t>2.2. Przykładowa sekwencja w funkcji SQL</w:t>
      </w:r>
    </w:p>
    <w:p w14:paraId="23B064B2" w14:textId="77777777" w:rsidR="00DD3C8C" w:rsidRPr="00DD3C8C" w:rsidRDefault="00DD3C8C" w:rsidP="00DD3C8C">
      <w:r w:rsidRPr="00DD3C8C">
        <w:t>Typowa funkcja SQL wykonuje kolejno:</w:t>
      </w:r>
    </w:p>
    <w:p w14:paraId="4113D243" w14:textId="77777777" w:rsidR="00DD3C8C" w:rsidRPr="00DD3C8C" w:rsidRDefault="00DD3C8C" w:rsidP="00DD3C8C">
      <w:pPr>
        <w:numPr>
          <w:ilvl w:val="0"/>
          <w:numId w:val="20"/>
        </w:numPr>
      </w:pPr>
      <w:r w:rsidRPr="00DD3C8C">
        <w:t>zapewnienie istnienia rekordu w:</w:t>
      </w:r>
    </w:p>
    <w:p w14:paraId="307626C3" w14:textId="77777777" w:rsidR="00DD3C8C" w:rsidRPr="00DD3C8C" w:rsidRDefault="00DD3C8C" w:rsidP="00DD3C8C">
      <w:pPr>
        <w:numPr>
          <w:ilvl w:val="1"/>
          <w:numId w:val="20"/>
        </w:numPr>
      </w:pPr>
      <w:proofErr w:type="spellStart"/>
      <w:r w:rsidRPr="00DD3C8C">
        <w:t>D_Okres</w:t>
      </w:r>
      <w:proofErr w:type="spellEnd"/>
    </w:p>
    <w:p w14:paraId="3FB9D930" w14:textId="77777777" w:rsidR="00DD3C8C" w:rsidRPr="00DD3C8C" w:rsidRDefault="00DD3C8C" w:rsidP="00DD3C8C">
      <w:pPr>
        <w:numPr>
          <w:ilvl w:val="1"/>
          <w:numId w:val="20"/>
        </w:numPr>
      </w:pPr>
      <w:proofErr w:type="spellStart"/>
      <w:r w:rsidRPr="00DD3C8C">
        <w:t>D_Scenariusz</w:t>
      </w:r>
      <w:proofErr w:type="spellEnd"/>
    </w:p>
    <w:p w14:paraId="57CDD1D0" w14:textId="77777777" w:rsidR="00DD3C8C" w:rsidRPr="00DD3C8C" w:rsidRDefault="00DD3C8C" w:rsidP="00DD3C8C">
      <w:pPr>
        <w:numPr>
          <w:ilvl w:val="1"/>
          <w:numId w:val="20"/>
        </w:numPr>
      </w:pPr>
      <w:r w:rsidRPr="00DD3C8C">
        <w:t>dodatkowych wymiarach (Produkt, Linia, Materiał itd.)</w:t>
      </w:r>
    </w:p>
    <w:p w14:paraId="0DF70E6E" w14:textId="77777777" w:rsidR="00DD3C8C" w:rsidRPr="00DD3C8C" w:rsidRDefault="00DD3C8C" w:rsidP="00DD3C8C">
      <w:pPr>
        <w:numPr>
          <w:ilvl w:val="0"/>
          <w:numId w:val="20"/>
        </w:numPr>
      </w:pPr>
      <w:r w:rsidRPr="00DD3C8C">
        <w:t>pobranie ich kluczy technicznych (id_*)</w:t>
      </w:r>
    </w:p>
    <w:p w14:paraId="59F13AB8" w14:textId="77777777" w:rsidR="00DD3C8C" w:rsidRPr="00DD3C8C" w:rsidRDefault="00DD3C8C" w:rsidP="00DD3C8C">
      <w:pPr>
        <w:numPr>
          <w:ilvl w:val="0"/>
          <w:numId w:val="20"/>
        </w:numPr>
      </w:pPr>
      <w:r w:rsidRPr="00DD3C8C">
        <w:t>zapis rekordu do tabeli faktów</w:t>
      </w:r>
    </w:p>
    <w:p w14:paraId="16669DDB" w14:textId="77777777" w:rsidR="00DD3C8C" w:rsidRPr="00DD3C8C" w:rsidRDefault="00DD3C8C" w:rsidP="00DD3C8C">
      <w:r w:rsidRPr="00DD3C8C">
        <w:t>Każda funkcja przyjmuje parametry wejściowe dokładnie odpowiadające polom formularza, bez zmiany typów danych (INT, FLOAT, VARCHAR).</w:t>
      </w:r>
    </w:p>
    <w:p w14:paraId="79C29B71" w14:textId="77777777" w:rsidR="00DD3C8C" w:rsidRPr="00DD3C8C" w:rsidRDefault="00DD3C8C" w:rsidP="00DD3C8C">
      <w:r w:rsidRPr="00DD3C8C">
        <w:t xml:space="preserve">3. Warstwa aplikacyjna – </w:t>
      </w:r>
      <w:proofErr w:type="spellStart"/>
      <w:r w:rsidRPr="00DD3C8C">
        <w:t>Python</w:t>
      </w:r>
      <w:proofErr w:type="spellEnd"/>
      <w:r w:rsidRPr="00DD3C8C">
        <w:t xml:space="preserve"> (ETL </w:t>
      </w:r>
      <w:proofErr w:type="spellStart"/>
      <w:r w:rsidRPr="00DD3C8C">
        <w:t>frontend</w:t>
      </w:r>
      <w:proofErr w:type="spellEnd"/>
      <w:r w:rsidRPr="00DD3C8C">
        <w:t>)</w:t>
      </w:r>
    </w:p>
    <w:p w14:paraId="39D249CB" w14:textId="77777777" w:rsidR="00DD3C8C" w:rsidRPr="00DD3C8C" w:rsidRDefault="00DD3C8C" w:rsidP="00DD3C8C">
      <w:r w:rsidRPr="00DD3C8C">
        <w:t>3.1. Technologia</w:t>
      </w:r>
    </w:p>
    <w:p w14:paraId="5365C171" w14:textId="77777777" w:rsidR="00DD3C8C" w:rsidRPr="00DD3C8C" w:rsidRDefault="00DD3C8C" w:rsidP="00DD3C8C">
      <w:r w:rsidRPr="00DD3C8C">
        <w:t>Do realizacji warstwy aplikacyjnej wykorzystano:</w:t>
      </w:r>
    </w:p>
    <w:p w14:paraId="01BAFDF2" w14:textId="77777777" w:rsidR="00DD3C8C" w:rsidRPr="00DD3C8C" w:rsidRDefault="00DD3C8C" w:rsidP="00DD3C8C">
      <w:pPr>
        <w:numPr>
          <w:ilvl w:val="0"/>
          <w:numId w:val="21"/>
        </w:numPr>
      </w:pPr>
      <w:proofErr w:type="spellStart"/>
      <w:r w:rsidRPr="00DD3C8C">
        <w:t>Python</w:t>
      </w:r>
      <w:proofErr w:type="spellEnd"/>
    </w:p>
    <w:p w14:paraId="7DACE3FC" w14:textId="77777777" w:rsidR="00DD3C8C" w:rsidRPr="00DD3C8C" w:rsidRDefault="00DD3C8C" w:rsidP="00DD3C8C">
      <w:pPr>
        <w:numPr>
          <w:ilvl w:val="0"/>
          <w:numId w:val="21"/>
        </w:numPr>
      </w:pPr>
      <w:r w:rsidRPr="00DD3C8C">
        <w:t>PySide6 – do budowy graficznego interfejsu użytkownika (formularze)</w:t>
      </w:r>
    </w:p>
    <w:p w14:paraId="6CB327CB" w14:textId="77777777" w:rsidR="00DD3C8C" w:rsidRPr="00DD3C8C" w:rsidRDefault="00DD3C8C" w:rsidP="00DD3C8C">
      <w:pPr>
        <w:numPr>
          <w:ilvl w:val="0"/>
          <w:numId w:val="21"/>
        </w:numPr>
      </w:pPr>
      <w:proofErr w:type="spellStart"/>
      <w:r w:rsidRPr="00DD3C8C">
        <w:t>supabase-py</w:t>
      </w:r>
      <w:proofErr w:type="spellEnd"/>
      <w:r w:rsidRPr="00DD3C8C">
        <w:t xml:space="preserve"> – komunikacja z bazą danych</w:t>
      </w:r>
    </w:p>
    <w:p w14:paraId="300A8138" w14:textId="77777777" w:rsidR="00DD3C8C" w:rsidRPr="00DD3C8C" w:rsidRDefault="00DD3C8C" w:rsidP="00DD3C8C">
      <w:pPr>
        <w:numPr>
          <w:ilvl w:val="0"/>
          <w:numId w:val="21"/>
        </w:numPr>
      </w:pPr>
      <w:proofErr w:type="spellStart"/>
      <w:r w:rsidRPr="00DD3C8C">
        <w:t>python-dotenv</w:t>
      </w:r>
      <w:proofErr w:type="spellEnd"/>
      <w:r w:rsidRPr="00DD3C8C">
        <w:t xml:space="preserve"> – zarządzanie konfiguracją (URL i klucz </w:t>
      </w:r>
      <w:proofErr w:type="spellStart"/>
      <w:r w:rsidRPr="00DD3C8C">
        <w:t>Supabase</w:t>
      </w:r>
      <w:proofErr w:type="spellEnd"/>
      <w:r w:rsidRPr="00DD3C8C">
        <w:t>)</w:t>
      </w:r>
    </w:p>
    <w:p w14:paraId="1E0C1F88" w14:textId="77777777" w:rsidR="00DD3C8C" w:rsidRPr="00DD3C8C" w:rsidRDefault="00DD3C8C" w:rsidP="00DD3C8C">
      <w:r w:rsidRPr="00DD3C8C">
        <w:t>Aplikacja pełni rolę warstwy ekstrakcji i ładowania (E i L) w procesie ETL.</w:t>
      </w:r>
    </w:p>
    <w:p w14:paraId="5222643F" w14:textId="77777777" w:rsidR="00DD3C8C" w:rsidRPr="00DD3C8C" w:rsidRDefault="00DD3C8C" w:rsidP="00DD3C8C">
      <w:r w:rsidRPr="00DD3C8C">
        <w:t>3.2. Formularze dynamiczne</w:t>
      </w:r>
    </w:p>
    <w:p w14:paraId="0C6C9570" w14:textId="77777777" w:rsidR="00DD3C8C" w:rsidRPr="00DD3C8C" w:rsidRDefault="00DD3C8C" w:rsidP="00DD3C8C">
      <w:r w:rsidRPr="00DD3C8C">
        <w:t>Aplikacja posiada:</w:t>
      </w:r>
    </w:p>
    <w:p w14:paraId="3CADA747" w14:textId="77777777" w:rsidR="00DD3C8C" w:rsidRPr="00DD3C8C" w:rsidRDefault="00DD3C8C" w:rsidP="00DD3C8C">
      <w:pPr>
        <w:numPr>
          <w:ilvl w:val="0"/>
          <w:numId w:val="22"/>
        </w:numPr>
      </w:pPr>
      <w:r w:rsidRPr="00DD3C8C">
        <w:t>górny pasek wyboru formularza (</w:t>
      </w:r>
      <w:proofErr w:type="spellStart"/>
      <w:r w:rsidRPr="00DD3C8C">
        <w:t>ComboBox</w:t>
      </w:r>
      <w:proofErr w:type="spellEnd"/>
      <w:r w:rsidRPr="00DD3C8C">
        <w:t>),</w:t>
      </w:r>
    </w:p>
    <w:p w14:paraId="6CF73478" w14:textId="77777777" w:rsidR="00DD3C8C" w:rsidRPr="00DD3C8C" w:rsidRDefault="00DD3C8C" w:rsidP="00DD3C8C">
      <w:pPr>
        <w:numPr>
          <w:ilvl w:val="0"/>
          <w:numId w:val="22"/>
        </w:numPr>
      </w:pPr>
      <w:r w:rsidRPr="00DD3C8C">
        <w:lastRenderedPageBreak/>
        <w:t>dynamicznie generowane pola formularza w zależności od wybranego faktu,</w:t>
      </w:r>
    </w:p>
    <w:p w14:paraId="62A4CC17" w14:textId="77777777" w:rsidR="00DD3C8C" w:rsidRDefault="00DD3C8C" w:rsidP="00DD3C8C">
      <w:pPr>
        <w:numPr>
          <w:ilvl w:val="0"/>
          <w:numId w:val="22"/>
        </w:numPr>
      </w:pPr>
      <w:r w:rsidRPr="00DD3C8C">
        <w:t>walidację typów danych (INT / FLOAT / TEXT).</w:t>
      </w:r>
    </w:p>
    <w:p w14:paraId="7057A476" w14:textId="1C7E5A7A" w:rsidR="003245D2" w:rsidRDefault="003245D2" w:rsidP="003245D2">
      <w:pPr>
        <w:ind w:left="720"/>
      </w:pPr>
      <w:r w:rsidRPr="003245D2">
        <w:rPr>
          <w:noProof/>
        </w:rPr>
        <w:drawing>
          <wp:inline distT="0" distB="0" distL="0" distR="0" wp14:anchorId="3661C207" wp14:editId="69721D53">
            <wp:extent cx="5760720" cy="6563995"/>
            <wp:effectExtent l="0" t="0" r="0" b="8255"/>
            <wp:docPr id="37040740" name="Obraz 1" descr="Obraz zawierający tekst, zrzut ekranu, oprogramowanie,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740" name="Obraz 1" descr="Obraz zawierający tekst, zrzut ekranu, oprogramowanie, wyświetlacz&#10;&#10;Zawartość wygenerowana przez AI może być niepoprawna."/>
                    <pic:cNvPicPr/>
                  </pic:nvPicPr>
                  <pic:blipFill>
                    <a:blip r:embed="rId40"/>
                    <a:stretch>
                      <a:fillRect/>
                    </a:stretch>
                  </pic:blipFill>
                  <pic:spPr>
                    <a:xfrm>
                      <a:off x="0" y="0"/>
                      <a:ext cx="5760720" cy="6563995"/>
                    </a:xfrm>
                    <a:prstGeom prst="rect">
                      <a:avLst/>
                    </a:prstGeom>
                  </pic:spPr>
                </pic:pic>
              </a:graphicData>
            </a:graphic>
          </wp:inline>
        </w:drawing>
      </w:r>
    </w:p>
    <w:p w14:paraId="2F61A153" w14:textId="228ECCB4" w:rsidR="00B067A7" w:rsidRPr="00DD3C8C" w:rsidRDefault="00B067A7" w:rsidP="003245D2">
      <w:pPr>
        <w:ind w:left="720"/>
      </w:pPr>
      <w:r w:rsidRPr="00B067A7">
        <w:rPr>
          <w:noProof/>
        </w:rPr>
        <w:lastRenderedPageBreak/>
        <w:drawing>
          <wp:inline distT="0" distB="0" distL="0" distR="0" wp14:anchorId="5B4FD108" wp14:editId="14FDD6D7">
            <wp:extent cx="5760720" cy="6589395"/>
            <wp:effectExtent l="0" t="0" r="0" b="1905"/>
            <wp:docPr id="1523062729" name="Obraz 1" descr="Obraz zawierający tekst, zrzut ekranu, komputer,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62729" name="Obraz 1" descr="Obraz zawierający tekst, zrzut ekranu, komputer, oprogramowanie&#10;&#10;Zawartość wygenerowana przez AI może być niepoprawna."/>
                    <pic:cNvPicPr/>
                  </pic:nvPicPr>
                  <pic:blipFill>
                    <a:blip r:embed="rId41"/>
                    <a:stretch>
                      <a:fillRect/>
                    </a:stretch>
                  </pic:blipFill>
                  <pic:spPr>
                    <a:xfrm>
                      <a:off x="0" y="0"/>
                      <a:ext cx="5760720" cy="6589395"/>
                    </a:xfrm>
                    <a:prstGeom prst="rect">
                      <a:avLst/>
                    </a:prstGeom>
                  </pic:spPr>
                </pic:pic>
              </a:graphicData>
            </a:graphic>
          </wp:inline>
        </w:drawing>
      </w:r>
    </w:p>
    <w:p w14:paraId="673668CB" w14:textId="77777777" w:rsidR="00DD3C8C" w:rsidRPr="00DD3C8C" w:rsidRDefault="00DD3C8C" w:rsidP="00DD3C8C">
      <w:r w:rsidRPr="00DD3C8C">
        <w:t>Każdy formularz jest mapowany 1:1 na:</w:t>
      </w:r>
    </w:p>
    <w:p w14:paraId="2D5F16CE" w14:textId="77777777" w:rsidR="00DD3C8C" w:rsidRPr="00DD3C8C" w:rsidRDefault="00DD3C8C" w:rsidP="00DD3C8C">
      <w:pPr>
        <w:numPr>
          <w:ilvl w:val="0"/>
          <w:numId w:val="23"/>
        </w:numPr>
      </w:pPr>
      <w:r w:rsidRPr="00DD3C8C">
        <w:t>konkretną funkcję SQL</w:t>
      </w:r>
    </w:p>
    <w:p w14:paraId="33FA9542" w14:textId="77777777" w:rsidR="00DD3C8C" w:rsidRPr="00DD3C8C" w:rsidRDefault="00DD3C8C" w:rsidP="00DD3C8C">
      <w:pPr>
        <w:numPr>
          <w:ilvl w:val="0"/>
          <w:numId w:val="23"/>
        </w:numPr>
      </w:pPr>
      <w:r w:rsidRPr="00DD3C8C">
        <w:t>konkretny zestaw parametrów wejściowych</w:t>
      </w:r>
    </w:p>
    <w:p w14:paraId="2F3CD633" w14:textId="77777777" w:rsidR="00DD3C8C" w:rsidRPr="00DD3C8C" w:rsidRDefault="00DD3C8C" w:rsidP="00DD3C8C">
      <w:pPr>
        <w:rPr>
          <w:lang w:val="en-US"/>
        </w:rPr>
      </w:pPr>
      <w:r w:rsidRPr="00DD3C8C">
        <w:rPr>
          <w:lang w:val="en-US"/>
        </w:rPr>
        <w:t xml:space="preserve">4. </w:t>
      </w:r>
      <w:proofErr w:type="spellStart"/>
      <w:r w:rsidRPr="00DD3C8C">
        <w:rPr>
          <w:lang w:val="en-US"/>
        </w:rPr>
        <w:t>Mechanizm</w:t>
      </w:r>
      <w:proofErr w:type="spellEnd"/>
      <w:r w:rsidRPr="00DD3C8C">
        <w:rPr>
          <w:lang w:val="en-US"/>
        </w:rPr>
        <w:t xml:space="preserve"> RPC (Remote Procedure Call)</w:t>
      </w:r>
    </w:p>
    <w:p w14:paraId="4BF23878" w14:textId="77777777" w:rsidR="00DD3C8C" w:rsidRPr="00DD3C8C" w:rsidRDefault="00DD3C8C" w:rsidP="00DD3C8C">
      <w:r w:rsidRPr="00DD3C8C">
        <w:t xml:space="preserve">Komunikacja aplikacji z bazą danych odbywa się poprzez mechanizm RPC (Remote </w:t>
      </w:r>
      <w:proofErr w:type="spellStart"/>
      <w:r w:rsidRPr="00DD3C8C">
        <w:t>Procedure</w:t>
      </w:r>
      <w:proofErr w:type="spellEnd"/>
      <w:r w:rsidRPr="00DD3C8C">
        <w:t xml:space="preserve"> Call):</w:t>
      </w:r>
    </w:p>
    <w:p w14:paraId="266D3A8C" w14:textId="77777777" w:rsidR="00DD3C8C" w:rsidRPr="00DD3C8C" w:rsidRDefault="00DD3C8C" w:rsidP="00DD3C8C">
      <w:pPr>
        <w:numPr>
          <w:ilvl w:val="0"/>
          <w:numId w:val="24"/>
        </w:numPr>
      </w:pPr>
      <w:r w:rsidRPr="00DD3C8C">
        <w:t xml:space="preserve">Aplikacja buduje </w:t>
      </w:r>
      <w:proofErr w:type="spellStart"/>
      <w:r w:rsidRPr="00DD3C8C">
        <w:t>payload</w:t>
      </w:r>
      <w:proofErr w:type="spellEnd"/>
      <w:r w:rsidRPr="00DD3C8C">
        <w:t xml:space="preserve"> (słownik </w:t>
      </w:r>
      <w:proofErr w:type="spellStart"/>
      <w:r w:rsidRPr="00DD3C8C">
        <w:t>Python</w:t>
      </w:r>
      <w:proofErr w:type="spellEnd"/>
      <w:r w:rsidRPr="00DD3C8C">
        <w:t xml:space="preserve"> → JSON)</w:t>
      </w:r>
    </w:p>
    <w:p w14:paraId="476BD65D" w14:textId="77777777" w:rsidR="00DD3C8C" w:rsidRPr="00DD3C8C" w:rsidRDefault="00DD3C8C" w:rsidP="00DD3C8C">
      <w:pPr>
        <w:numPr>
          <w:ilvl w:val="0"/>
          <w:numId w:val="24"/>
        </w:numPr>
      </w:pPr>
      <w:r w:rsidRPr="00DD3C8C">
        <w:lastRenderedPageBreak/>
        <w:t xml:space="preserve">Wywoływana jest funkcja: </w:t>
      </w:r>
      <w:proofErr w:type="spellStart"/>
      <w:r w:rsidRPr="00DD3C8C">
        <w:t>supabase.rpc</w:t>
      </w:r>
      <w:proofErr w:type="spellEnd"/>
      <w:r w:rsidRPr="00DD3C8C">
        <w:t>("</w:t>
      </w:r>
      <w:proofErr w:type="spellStart"/>
      <w:r w:rsidRPr="00DD3C8C">
        <w:t>nazwa_funkcji</w:t>
      </w:r>
      <w:proofErr w:type="spellEnd"/>
      <w:r w:rsidRPr="00DD3C8C">
        <w:t xml:space="preserve">", </w:t>
      </w:r>
      <w:proofErr w:type="spellStart"/>
      <w:r w:rsidRPr="00DD3C8C">
        <w:t>payload</w:t>
      </w:r>
      <w:proofErr w:type="spellEnd"/>
      <w:r w:rsidRPr="00DD3C8C">
        <w:t>).</w:t>
      </w:r>
      <w:proofErr w:type="spellStart"/>
      <w:r w:rsidRPr="00DD3C8C">
        <w:t>execute</w:t>
      </w:r>
      <w:proofErr w:type="spellEnd"/>
      <w:r w:rsidRPr="00DD3C8C">
        <w:t>()</w:t>
      </w:r>
    </w:p>
    <w:p w14:paraId="0F0B8EE5" w14:textId="77777777" w:rsidR="00DD3C8C" w:rsidRPr="00DD3C8C" w:rsidRDefault="00DD3C8C" w:rsidP="00DD3C8C">
      <w:pPr>
        <w:numPr>
          <w:ilvl w:val="0"/>
          <w:numId w:val="24"/>
        </w:numPr>
      </w:pPr>
      <w:r w:rsidRPr="00DD3C8C">
        <w:t>Po stronie bazy danych:</w:t>
      </w:r>
    </w:p>
    <w:p w14:paraId="4975AA41" w14:textId="77777777" w:rsidR="00DD3C8C" w:rsidRPr="00DD3C8C" w:rsidRDefault="00DD3C8C" w:rsidP="00DD3C8C">
      <w:pPr>
        <w:numPr>
          <w:ilvl w:val="1"/>
          <w:numId w:val="24"/>
        </w:numPr>
      </w:pPr>
      <w:r w:rsidRPr="00DD3C8C">
        <w:t>uruchamiana jest funkcja SQL,</w:t>
      </w:r>
    </w:p>
    <w:p w14:paraId="421148E5" w14:textId="77777777" w:rsidR="00DD3C8C" w:rsidRPr="00DD3C8C" w:rsidRDefault="00DD3C8C" w:rsidP="00DD3C8C">
      <w:pPr>
        <w:numPr>
          <w:ilvl w:val="1"/>
          <w:numId w:val="24"/>
        </w:numPr>
      </w:pPr>
      <w:r w:rsidRPr="00DD3C8C">
        <w:t>wykonywana jest pełna logika ETL,</w:t>
      </w:r>
    </w:p>
    <w:p w14:paraId="2C264565" w14:textId="77777777" w:rsidR="00DD3C8C" w:rsidRDefault="00DD3C8C" w:rsidP="00DD3C8C">
      <w:pPr>
        <w:numPr>
          <w:ilvl w:val="1"/>
          <w:numId w:val="24"/>
        </w:numPr>
      </w:pPr>
      <w:r w:rsidRPr="00DD3C8C">
        <w:t>dane trafiają bezpośrednio do hurtowni.</w:t>
      </w:r>
    </w:p>
    <w:p w14:paraId="0AC70A17" w14:textId="41B539B4" w:rsidR="0086194D" w:rsidRPr="00DD3C8C" w:rsidRDefault="0086194D" w:rsidP="0086194D">
      <w:r w:rsidRPr="0086194D">
        <w:rPr>
          <w:noProof/>
        </w:rPr>
        <w:drawing>
          <wp:inline distT="0" distB="0" distL="0" distR="0" wp14:anchorId="607394AB" wp14:editId="0FE6DFA7">
            <wp:extent cx="5760720" cy="4059555"/>
            <wp:effectExtent l="0" t="0" r="0" b="0"/>
            <wp:docPr id="1834932142" name="Obraz 1"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2142" name="Obraz 1" descr="Obraz zawierający tekst, zrzut ekranu&#10;&#10;Zawartość wygenerowana przez AI może być niepoprawna."/>
                    <pic:cNvPicPr/>
                  </pic:nvPicPr>
                  <pic:blipFill>
                    <a:blip r:embed="rId42"/>
                    <a:stretch>
                      <a:fillRect/>
                    </a:stretch>
                  </pic:blipFill>
                  <pic:spPr>
                    <a:xfrm>
                      <a:off x="0" y="0"/>
                      <a:ext cx="5760720" cy="4059555"/>
                    </a:xfrm>
                    <a:prstGeom prst="rect">
                      <a:avLst/>
                    </a:prstGeom>
                  </pic:spPr>
                </pic:pic>
              </a:graphicData>
            </a:graphic>
          </wp:inline>
        </w:drawing>
      </w:r>
    </w:p>
    <w:p w14:paraId="5341031D" w14:textId="77777777" w:rsidR="00DD3C8C" w:rsidRPr="00DD3C8C" w:rsidRDefault="00DD3C8C" w:rsidP="00DD3C8C">
      <w:r w:rsidRPr="00DD3C8C">
        <w:t>Dzięki temu:</w:t>
      </w:r>
    </w:p>
    <w:p w14:paraId="00215E0F" w14:textId="77777777" w:rsidR="00DD3C8C" w:rsidRPr="00DD3C8C" w:rsidRDefault="00DD3C8C" w:rsidP="00DD3C8C">
      <w:r w:rsidRPr="00DD3C8C">
        <w:t>aplikacja nie wykonuje żadnych INSERT/UPDATE bezpośrednio,</w:t>
      </w:r>
    </w:p>
    <w:p w14:paraId="1B2215DB" w14:textId="77777777" w:rsidR="00DD3C8C" w:rsidRPr="00DD3C8C" w:rsidRDefault="00DD3C8C" w:rsidP="00DD3C8C">
      <w:r w:rsidRPr="00DD3C8C">
        <w:t>cała logika integralności danych jest centralnie w bazie,</w:t>
      </w:r>
    </w:p>
    <w:p w14:paraId="1A3CE611" w14:textId="1BE30887" w:rsidR="00356B1B" w:rsidRPr="00356B1B" w:rsidRDefault="00DD3C8C" w:rsidP="00356B1B">
      <w:r w:rsidRPr="00DD3C8C">
        <w:t>system jest odporny na błędy użytkownika.</w:t>
      </w:r>
    </w:p>
    <w:p w14:paraId="6D10202C" w14:textId="2181DBAF" w:rsidR="00054F75" w:rsidRPr="003E0537" w:rsidRDefault="00175008" w:rsidP="003E0537">
      <w:pPr>
        <w:pStyle w:val="Nagwek2"/>
        <w:numPr>
          <w:ilvl w:val="0"/>
          <w:numId w:val="3"/>
        </w:numPr>
      </w:pPr>
      <w:r>
        <w:t>Transformacje i kalkulacje</w:t>
      </w:r>
    </w:p>
    <w:p w14:paraId="08F1432B" w14:textId="77777777" w:rsidR="00054F75" w:rsidRDefault="00054F75" w:rsidP="009377CC">
      <w:pPr>
        <w:pStyle w:val="Akapitzlist"/>
        <w:spacing w:after="0" w:line="330" w:lineRule="auto"/>
        <w:ind w:left="240"/>
        <w:rPr>
          <w:rFonts w:ascii="Noto Sans" w:eastAsia="Noto Sans" w:hAnsi="Noto Sans" w:cs="Noto Sans"/>
        </w:rPr>
      </w:pPr>
    </w:p>
    <w:p w14:paraId="6905E126" w14:textId="77777777" w:rsidR="00054F75" w:rsidRPr="00750A55" w:rsidRDefault="00054F75" w:rsidP="009377CC">
      <w:pPr>
        <w:pStyle w:val="Akapitzlist"/>
        <w:spacing w:after="0" w:line="330" w:lineRule="auto"/>
        <w:ind w:left="240"/>
        <w:rPr>
          <w:rFonts w:ascii="Noto Sans" w:eastAsia="Noto Sans" w:hAnsi="Noto Sans" w:cs="Noto Sans"/>
          <w:color w:val="156082" w:themeColor="accent1"/>
        </w:rPr>
      </w:pPr>
    </w:p>
    <w:p w14:paraId="1B4DC77D" w14:textId="77777777" w:rsidR="003706BF" w:rsidRPr="003E0537" w:rsidRDefault="003706BF" w:rsidP="003706BF">
      <w:pPr>
        <w:spacing w:after="0" w:line="330" w:lineRule="auto"/>
        <w:rPr>
          <w:rFonts w:ascii="Noto Sans" w:eastAsia="Noto Sans" w:hAnsi="Noto Sans" w:cs="Noto Sans"/>
          <w:color w:val="000000" w:themeColor="text1"/>
        </w:rPr>
      </w:pPr>
      <w:r w:rsidRPr="003E0537">
        <w:rPr>
          <w:rFonts w:ascii="Noto Sans" w:eastAsia="Noto Sans" w:hAnsi="Noto Sans" w:cs="Noto Sans"/>
          <w:color w:val="000000" w:themeColor="text1"/>
        </w:rPr>
        <w:t>1. B1a_Przychody_Ze_Sprzedazy</w:t>
      </w:r>
    </w:p>
    <w:p w14:paraId="19847F20" w14:textId="77777777" w:rsidR="006A158E" w:rsidRPr="003E0537" w:rsidRDefault="006A158E" w:rsidP="003706BF">
      <w:pPr>
        <w:spacing w:after="0" w:line="330" w:lineRule="auto"/>
        <w:rPr>
          <w:rFonts w:ascii="Noto Sans" w:eastAsia="Noto Sans" w:hAnsi="Noto Sans" w:cs="Noto Sans"/>
          <w:color w:val="000000" w:themeColor="text1"/>
        </w:rPr>
      </w:pPr>
    </w:p>
    <w:p w14:paraId="69380D98" w14:textId="63302155" w:rsidR="003706BF" w:rsidRPr="003E0537" w:rsidRDefault="003706BF" w:rsidP="006A158E">
      <w:pPr>
        <w:spacing w:after="0" w:line="330" w:lineRule="auto"/>
        <w:ind w:left="708"/>
        <w:rPr>
          <w:rFonts w:ascii="Noto Sans" w:eastAsia="Noto Sans" w:hAnsi="Noto Sans" w:cs="Noto Sans"/>
          <w:color w:val="000000" w:themeColor="text1"/>
        </w:rPr>
      </w:pPr>
      <w:r w:rsidRPr="003E0537">
        <w:rPr>
          <w:rFonts w:ascii="Noto Sans" w:eastAsia="Noto Sans" w:hAnsi="Noto Sans" w:cs="Noto Sans"/>
          <w:color w:val="000000" w:themeColor="text1"/>
        </w:rPr>
        <w:lastRenderedPageBreak/>
        <w:t>Miara ta iteruje po każdym wierszu tabeli faktów</w:t>
      </w:r>
      <w:r w:rsidR="00313F48" w:rsidRPr="003E0537">
        <w:rPr>
          <w:rFonts w:ascii="Noto Sans" w:eastAsia="Noto Sans" w:hAnsi="Noto Sans" w:cs="Noto Sans"/>
          <w:color w:val="000000" w:themeColor="text1"/>
        </w:rPr>
        <w:t xml:space="preserve"> </w:t>
      </w:r>
      <w:proofErr w:type="spellStart"/>
      <w:r w:rsidRPr="003E0537">
        <w:rPr>
          <w:rFonts w:ascii="Noto Sans" w:eastAsia="Noto Sans" w:hAnsi="Noto Sans" w:cs="Noto Sans"/>
          <w:color w:val="000000" w:themeColor="text1"/>
        </w:rPr>
        <w:t>F_Planowana_Sprzedaz_Produktow</w:t>
      </w:r>
      <w:proofErr w:type="spellEnd"/>
      <w:r w:rsidRPr="003E0537">
        <w:rPr>
          <w:rFonts w:ascii="Noto Sans" w:eastAsia="Noto Sans" w:hAnsi="Noto Sans" w:cs="Noto Sans"/>
          <w:color w:val="000000" w:themeColor="text1"/>
        </w:rPr>
        <w:t xml:space="preserve"> i mnoży planowaną wielkość sprzedaży przez cenę jednostkową dla każdego produktu, a następnie sumuje te </w:t>
      </w:r>
      <w:proofErr w:type="spellStart"/>
      <w:r w:rsidRPr="003E0537">
        <w:rPr>
          <w:rFonts w:ascii="Noto Sans" w:eastAsia="Noto Sans" w:hAnsi="Noto Sans" w:cs="Noto Sans"/>
          <w:color w:val="000000" w:themeColor="text1"/>
        </w:rPr>
        <w:t>wartości.Jest</w:t>
      </w:r>
      <w:proofErr w:type="spellEnd"/>
      <w:r w:rsidRPr="003E0537">
        <w:rPr>
          <w:rFonts w:ascii="Noto Sans" w:eastAsia="Noto Sans" w:hAnsi="Noto Sans" w:cs="Noto Sans"/>
          <w:color w:val="000000" w:themeColor="text1"/>
        </w:rPr>
        <w:t xml:space="preserve"> to podstawa Budżetu przychodów ze sprzedaży. Pozwala na wyliczenie całkowitych wpływów finansowych w wybranym scenariuszu i okresie.</w:t>
      </w:r>
    </w:p>
    <w:p w14:paraId="30785A92" w14:textId="77777777" w:rsidR="003E0537" w:rsidRPr="003E0537" w:rsidRDefault="003E0537" w:rsidP="006A158E">
      <w:pPr>
        <w:spacing w:after="0" w:line="330" w:lineRule="auto"/>
        <w:ind w:left="708"/>
        <w:rPr>
          <w:rFonts w:ascii="Noto Sans" w:eastAsia="Noto Sans" w:hAnsi="Noto Sans" w:cs="Noto Sans"/>
          <w:color w:val="000000" w:themeColor="text1"/>
        </w:rPr>
      </w:pPr>
    </w:p>
    <w:p w14:paraId="3032B01E" w14:textId="77777777" w:rsidR="00B12C49" w:rsidRPr="00B12C49" w:rsidRDefault="00B12C49" w:rsidP="00B12C49">
      <w:pPr>
        <w:spacing w:after="0" w:line="330" w:lineRule="auto"/>
        <w:ind w:left="708"/>
        <w:rPr>
          <w:rFonts w:ascii="Noto Sans" w:eastAsia="Noto Sans" w:hAnsi="Noto Sans" w:cs="Noto Sans"/>
          <w:color w:val="000000" w:themeColor="text1"/>
        </w:rPr>
      </w:pPr>
      <w:r w:rsidRPr="00B12C49">
        <w:rPr>
          <w:rFonts w:ascii="Noto Sans" w:eastAsia="Noto Sans" w:hAnsi="Noto Sans" w:cs="Noto Sans"/>
          <w:color w:val="000000" w:themeColor="text1"/>
        </w:rPr>
        <w:t xml:space="preserve">SUMX( 'public </w:t>
      </w:r>
      <w:proofErr w:type="spellStart"/>
      <w:r w:rsidRPr="00B12C49">
        <w:rPr>
          <w:rFonts w:ascii="Noto Sans" w:eastAsia="Noto Sans" w:hAnsi="Noto Sans" w:cs="Noto Sans"/>
          <w:color w:val="000000" w:themeColor="text1"/>
        </w:rPr>
        <w:t>F_Planowana_Sprzedaz_Produktow</w:t>
      </w:r>
      <w:proofErr w:type="spellEnd"/>
      <w:r w:rsidRPr="00B12C49">
        <w:rPr>
          <w:rFonts w:ascii="Noto Sans" w:eastAsia="Noto Sans" w:hAnsi="Noto Sans" w:cs="Noto Sans"/>
          <w:color w:val="000000" w:themeColor="text1"/>
        </w:rPr>
        <w:t xml:space="preserve">', 'public </w:t>
      </w:r>
      <w:proofErr w:type="spellStart"/>
      <w:r w:rsidRPr="00B12C49">
        <w:rPr>
          <w:rFonts w:ascii="Noto Sans" w:eastAsia="Noto Sans" w:hAnsi="Noto Sans" w:cs="Noto Sans"/>
          <w:color w:val="000000" w:themeColor="text1"/>
        </w:rPr>
        <w:t>F_Planowana_Sprzedaz_Produktow</w:t>
      </w:r>
      <w:proofErr w:type="spellEnd"/>
      <w:r w:rsidRPr="00B12C49">
        <w:rPr>
          <w:rFonts w:ascii="Noto Sans" w:eastAsia="Noto Sans" w:hAnsi="Noto Sans" w:cs="Noto Sans"/>
          <w:color w:val="000000" w:themeColor="text1"/>
        </w:rPr>
        <w:t>'[</w:t>
      </w:r>
      <w:proofErr w:type="spellStart"/>
      <w:r w:rsidRPr="00B12C49">
        <w:rPr>
          <w:rFonts w:ascii="Noto Sans" w:eastAsia="Noto Sans" w:hAnsi="Noto Sans" w:cs="Noto Sans"/>
          <w:color w:val="000000" w:themeColor="text1"/>
        </w:rPr>
        <w:t>wielkosc_sprzedazy</w:t>
      </w:r>
      <w:proofErr w:type="spellEnd"/>
      <w:r w:rsidRPr="00B12C49">
        <w:rPr>
          <w:rFonts w:ascii="Noto Sans" w:eastAsia="Noto Sans" w:hAnsi="Noto Sans" w:cs="Noto Sans"/>
          <w:color w:val="000000" w:themeColor="text1"/>
        </w:rPr>
        <w:t xml:space="preserve">] </w:t>
      </w:r>
    </w:p>
    <w:p w14:paraId="29033755" w14:textId="1AF6C183" w:rsidR="003E0537" w:rsidRPr="003E0537" w:rsidRDefault="0065647C" w:rsidP="0065647C">
      <w:pPr>
        <w:spacing w:after="0" w:line="330" w:lineRule="auto"/>
        <w:ind w:left="720"/>
        <w:rPr>
          <w:rFonts w:ascii="Noto Sans" w:eastAsia="Noto Sans" w:hAnsi="Noto Sans" w:cs="Noto Sans"/>
          <w:color w:val="000000" w:themeColor="text1"/>
        </w:rPr>
      </w:pPr>
      <w:r>
        <w:rPr>
          <w:rFonts w:ascii="Noto Sans" w:eastAsia="Noto Sans" w:hAnsi="Noto Sans" w:cs="Noto Sans"/>
          <w:color w:val="000000" w:themeColor="text1"/>
        </w:rPr>
        <w:t>*</w:t>
      </w:r>
      <w:r w:rsidR="00B12C49" w:rsidRPr="00B12C49">
        <w:rPr>
          <w:rFonts w:ascii="Noto Sans" w:eastAsia="Noto Sans" w:hAnsi="Noto Sans" w:cs="Noto Sans"/>
          <w:color w:val="000000" w:themeColor="text1"/>
        </w:rPr>
        <w:t xml:space="preserve">'public </w:t>
      </w:r>
      <w:proofErr w:type="spellStart"/>
      <w:r w:rsidR="00B12C49" w:rsidRPr="00B12C49">
        <w:rPr>
          <w:rFonts w:ascii="Noto Sans" w:eastAsia="Noto Sans" w:hAnsi="Noto Sans" w:cs="Noto Sans"/>
          <w:color w:val="000000" w:themeColor="text1"/>
        </w:rPr>
        <w:t>F_Planowana_Sprzedaz_Produktow</w:t>
      </w:r>
      <w:proofErr w:type="spellEnd"/>
      <w:r w:rsidR="00B12C49" w:rsidRPr="00B12C49">
        <w:rPr>
          <w:rFonts w:ascii="Noto Sans" w:eastAsia="Noto Sans" w:hAnsi="Noto Sans" w:cs="Noto Sans"/>
          <w:color w:val="000000" w:themeColor="text1"/>
        </w:rPr>
        <w:t>'[</w:t>
      </w:r>
      <w:proofErr w:type="spellStart"/>
      <w:r w:rsidR="00B12C49" w:rsidRPr="00B12C49">
        <w:rPr>
          <w:rFonts w:ascii="Noto Sans" w:eastAsia="Noto Sans" w:hAnsi="Noto Sans" w:cs="Noto Sans"/>
          <w:color w:val="000000" w:themeColor="text1"/>
        </w:rPr>
        <w:t>cena_sprzedazy</w:t>
      </w:r>
      <w:proofErr w:type="spellEnd"/>
      <w:r w:rsidR="00B12C49" w:rsidRPr="00B12C49">
        <w:rPr>
          <w:rFonts w:ascii="Noto Sans" w:eastAsia="Noto Sans" w:hAnsi="Noto Sans" w:cs="Noto Sans"/>
          <w:color w:val="000000" w:themeColor="text1"/>
        </w:rPr>
        <w:t>])</w:t>
      </w:r>
    </w:p>
    <w:p w14:paraId="59ADE9C1" w14:textId="77777777" w:rsidR="003706BF" w:rsidRPr="003E0537" w:rsidRDefault="003706BF" w:rsidP="003706BF">
      <w:pPr>
        <w:spacing w:after="0" w:line="330" w:lineRule="auto"/>
        <w:rPr>
          <w:rFonts w:ascii="Noto Sans" w:eastAsia="Noto Sans" w:hAnsi="Noto Sans" w:cs="Noto Sans"/>
          <w:color w:val="000000" w:themeColor="text1"/>
        </w:rPr>
      </w:pPr>
    </w:p>
    <w:p w14:paraId="4BCEF7D1" w14:textId="77777777" w:rsidR="003E0537" w:rsidRPr="003E0537" w:rsidRDefault="003E0537" w:rsidP="001C1038">
      <w:pPr>
        <w:spacing w:after="0" w:line="330" w:lineRule="auto"/>
        <w:rPr>
          <w:rFonts w:ascii="Noto Sans" w:eastAsia="Noto Sans" w:hAnsi="Noto Sans" w:cs="Noto Sans"/>
          <w:color w:val="000000" w:themeColor="text1"/>
        </w:rPr>
      </w:pPr>
    </w:p>
    <w:p w14:paraId="44A7A519" w14:textId="64816115" w:rsidR="00750A55" w:rsidRPr="003E0537" w:rsidRDefault="00BC540D" w:rsidP="00BC540D">
      <w:pPr>
        <w:spacing w:after="0" w:line="330" w:lineRule="auto"/>
        <w:rPr>
          <w:rFonts w:ascii="Noto Sans" w:eastAsia="Noto Sans" w:hAnsi="Noto Sans" w:cs="Noto Sans"/>
          <w:color w:val="000000" w:themeColor="text1"/>
        </w:rPr>
      </w:pPr>
      <w:r w:rsidRPr="00BC540D">
        <w:rPr>
          <w:rFonts w:ascii="Noto Sans" w:eastAsia="Noto Sans" w:hAnsi="Noto Sans" w:cs="Noto Sans"/>
          <w:color w:val="000000" w:themeColor="text1"/>
        </w:rPr>
        <w:t>2</w:t>
      </w:r>
      <w:r w:rsidR="00750A55" w:rsidRPr="003E0537">
        <w:rPr>
          <w:rFonts w:ascii="Noto Sans" w:eastAsia="Noto Sans" w:hAnsi="Noto Sans" w:cs="Noto Sans"/>
          <w:color w:val="000000" w:themeColor="text1"/>
        </w:rPr>
        <w:t>. B3a_Budzet_Zuzycia_Materialow_Bezposrednich_Ilosc</w:t>
      </w:r>
    </w:p>
    <w:p w14:paraId="6851BE4E" w14:textId="77777777" w:rsidR="00E50082" w:rsidRDefault="00E50082" w:rsidP="00750A55">
      <w:pPr>
        <w:pStyle w:val="Akapitzlist"/>
        <w:spacing w:after="0" w:line="330" w:lineRule="auto"/>
        <w:ind w:left="240"/>
        <w:rPr>
          <w:ins w:id="0" w:author="{45115CD5-4735-0242-923A-6FB36A1FECCF}" w:date="2026-01-10T17:30:00Z" w16du:dateUtc="2026-01-10T16:30:00Z"/>
          <w:rFonts w:ascii="Noto Sans" w:eastAsia="Noto Sans" w:hAnsi="Noto Sans" w:cs="Noto Sans"/>
          <w:color w:val="000000" w:themeColor="text1"/>
        </w:rPr>
      </w:pPr>
    </w:p>
    <w:p w14:paraId="6E757DEE" w14:textId="77777777" w:rsidR="00750A55" w:rsidRPr="003E0537" w:rsidRDefault="00750A55" w:rsidP="00750A55">
      <w:pPr>
        <w:pStyle w:val="Akapitzlist"/>
        <w:spacing w:after="0" w:line="330" w:lineRule="auto"/>
        <w:ind w:left="240"/>
        <w:rPr>
          <w:rFonts w:ascii="Noto Sans" w:eastAsia="Noto Sans" w:hAnsi="Noto Sans" w:cs="Noto Sans"/>
          <w:color w:val="000000" w:themeColor="text1"/>
        </w:rPr>
      </w:pPr>
    </w:p>
    <w:p w14:paraId="000B2CC5" w14:textId="5EE45187" w:rsidR="00750A55" w:rsidRPr="003E0537" w:rsidRDefault="00750A55" w:rsidP="00FD0576">
      <w:pPr>
        <w:pStyle w:val="Akapitzlist"/>
        <w:spacing w:after="0" w:line="330" w:lineRule="auto"/>
        <w:ind w:left="708"/>
        <w:rPr>
          <w:rFonts w:ascii="Noto Sans" w:eastAsia="Noto Sans" w:hAnsi="Noto Sans" w:cs="Noto Sans"/>
          <w:color w:val="000000" w:themeColor="text1"/>
        </w:rPr>
      </w:pPr>
      <w:r w:rsidRPr="003E0537">
        <w:rPr>
          <w:rFonts w:ascii="Noto Sans" w:eastAsia="Noto Sans" w:hAnsi="Noto Sans" w:cs="Noto Sans"/>
          <w:color w:val="000000" w:themeColor="text1"/>
        </w:rPr>
        <w:t>Formuła mnoży planowaną wielkość produkcji (B2_Wielkosc_Produkcji) przez techniczną normę zużycia (</w:t>
      </w:r>
      <w:proofErr w:type="spellStart"/>
      <w:r w:rsidRPr="003E0537">
        <w:rPr>
          <w:rFonts w:ascii="Noto Sans" w:eastAsia="Noto Sans" w:hAnsi="Noto Sans" w:cs="Noto Sans"/>
          <w:color w:val="000000" w:themeColor="text1"/>
        </w:rPr>
        <w:t>M_Norma_Zuzycia</w:t>
      </w:r>
      <w:proofErr w:type="spellEnd"/>
      <w:r w:rsidRPr="003E0537">
        <w:rPr>
          <w:rFonts w:ascii="Noto Sans" w:eastAsia="Noto Sans" w:hAnsi="Noto Sans" w:cs="Noto Sans"/>
          <w:color w:val="000000" w:themeColor="text1"/>
        </w:rPr>
        <w:t>).</w:t>
      </w:r>
      <w:r w:rsidR="006A158E" w:rsidRPr="003E0537">
        <w:rPr>
          <w:rFonts w:ascii="Noto Sans" w:eastAsia="Noto Sans" w:hAnsi="Noto Sans" w:cs="Noto Sans"/>
          <w:color w:val="000000" w:themeColor="text1"/>
        </w:rPr>
        <w:t xml:space="preserve"> </w:t>
      </w:r>
      <w:r w:rsidRPr="003E0537">
        <w:rPr>
          <w:rFonts w:ascii="Noto Sans" w:eastAsia="Noto Sans" w:hAnsi="Noto Sans" w:cs="Noto Sans"/>
          <w:color w:val="000000" w:themeColor="text1"/>
        </w:rPr>
        <w:t>Pozwala określić całkowite zapotrzebowanie ilościowe na dany materiał (np. ile kilogramów surowca X potrzebujemy, aby zrealizować plan produkcji). Jest to podstawa Budżetu zakupów materiałów.</w:t>
      </w:r>
    </w:p>
    <w:p w14:paraId="60A1354E" w14:textId="77777777" w:rsidR="001F1B19" w:rsidRPr="003E0537" w:rsidRDefault="001F1B19" w:rsidP="006A158E">
      <w:pPr>
        <w:pStyle w:val="Akapitzlist"/>
        <w:spacing w:after="0" w:line="330" w:lineRule="auto"/>
        <w:ind w:left="240"/>
        <w:rPr>
          <w:rFonts w:ascii="Noto Sans" w:eastAsia="Noto Sans" w:hAnsi="Noto Sans" w:cs="Noto Sans"/>
          <w:color w:val="000000" w:themeColor="text1"/>
        </w:rPr>
      </w:pPr>
    </w:p>
    <w:p w14:paraId="2B37D772" w14:textId="4407D027" w:rsidR="001F1B19" w:rsidRPr="003E0537" w:rsidRDefault="001F1B19" w:rsidP="00FD0576">
      <w:pPr>
        <w:ind w:left="600"/>
        <w:rPr>
          <w:color w:val="000000" w:themeColor="text1"/>
        </w:rPr>
      </w:pPr>
      <w:r w:rsidRPr="003E0537">
        <w:rPr>
          <w:rFonts w:ascii="Noto Sans" w:eastAsia="Noto Sans" w:hAnsi="Noto Sans" w:cs="Noto Sans"/>
          <w:color w:val="000000" w:themeColor="text1"/>
        </w:rPr>
        <w:t>B3a_Budzet_Zuzycia_Materialow_Bezposrednich_Ilosc = [B2_Wielkosc_Produkcji] *[</w:t>
      </w:r>
      <w:proofErr w:type="spellStart"/>
      <w:r w:rsidRPr="003E0537">
        <w:rPr>
          <w:rFonts w:ascii="Noto Sans" w:eastAsia="Noto Sans" w:hAnsi="Noto Sans" w:cs="Noto Sans"/>
          <w:color w:val="000000" w:themeColor="text1"/>
        </w:rPr>
        <w:t>M_Norma_Zuzycia</w:t>
      </w:r>
      <w:proofErr w:type="spellEnd"/>
      <w:r w:rsidRPr="003E0537">
        <w:rPr>
          <w:rFonts w:ascii="Noto Sans" w:eastAsia="Noto Sans" w:hAnsi="Noto Sans" w:cs="Noto Sans"/>
          <w:color w:val="000000" w:themeColor="text1"/>
        </w:rPr>
        <w:t>]</w:t>
      </w:r>
    </w:p>
    <w:p w14:paraId="05D6E765" w14:textId="77777777" w:rsidR="001F1B19" w:rsidRPr="003E0537" w:rsidRDefault="001F1B19" w:rsidP="006A158E">
      <w:pPr>
        <w:pStyle w:val="Akapitzlist"/>
        <w:spacing w:after="0" w:line="330" w:lineRule="auto"/>
        <w:ind w:left="240"/>
        <w:rPr>
          <w:rFonts w:ascii="Noto Sans" w:eastAsia="Noto Sans" w:hAnsi="Noto Sans" w:cs="Noto Sans"/>
          <w:color w:val="000000" w:themeColor="text1"/>
        </w:rPr>
      </w:pPr>
    </w:p>
    <w:p w14:paraId="1219C116" w14:textId="77777777" w:rsidR="00750A55" w:rsidRPr="003E0537" w:rsidRDefault="00750A55" w:rsidP="00750A55">
      <w:pPr>
        <w:pStyle w:val="Akapitzlist"/>
        <w:spacing w:after="0" w:line="330" w:lineRule="auto"/>
        <w:ind w:left="240"/>
        <w:rPr>
          <w:rFonts w:ascii="Noto Sans" w:eastAsia="Noto Sans" w:hAnsi="Noto Sans" w:cs="Noto Sans"/>
          <w:color w:val="000000" w:themeColor="text1"/>
        </w:rPr>
      </w:pPr>
    </w:p>
    <w:p w14:paraId="5BF42375" w14:textId="77777777" w:rsidR="00750A55" w:rsidRPr="003E0537" w:rsidRDefault="00750A55" w:rsidP="00750A55">
      <w:pPr>
        <w:spacing w:after="0" w:line="330" w:lineRule="auto"/>
        <w:rPr>
          <w:rFonts w:ascii="Noto Sans" w:eastAsia="Noto Sans" w:hAnsi="Noto Sans" w:cs="Noto Sans"/>
          <w:color w:val="000000" w:themeColor="text1"/>
        </w:rPr>
      </w:pPr>
    </w:p>
    <w:p w14:paraId="40013537" w14:textId="2FB588F4" w:rsidR="00750A55" w:rsidRPr="003E0537" w:rsidRDefault="00EA2A35" w:rsidP="00750A55">
      <w:pPr>
        <w:pStyle w:val="Akapitzlist"/>
        <w:spacing w:after="0" w:line="330" w:lineRule="auto"/>
        <w:ind w:left="240"/>
        <w:rPr>
          <w:rFonts w:ascii="Noto Sans" w:eastAsia="Noto Sans" w:hAnsi="Noto Sans" w:cs="Noto Sans"/>
          <w:color w:val="000000" w:themeColor="text1"/>
        </w:rPr>
      </w:pPr>
      <w:r>
        <w:rPr>
          <w:rFonts w:ascii="Noto Sans" w:eastAsia="Noto Sans" w:hAnsi="Noto Sans" w:cs="Noto Sans"/>
          <w:color w:val="000000" w:themeColor="text1"/>
        </w:rPr>
        <w:t>3</w:t>
      </w:r>
      <w:r w:rsidR="00750A55" w:rsidRPr="003E0537">
        <w:rPr>
          <w:rFonts w:ascii="Noto Sans" w:eastAsia="Noto Sans" w:hAnsi="Noto Sans" w:cs="Noto Sans"/>
          <w:color w:val="000000" w:themeColor="text1"/>
        </w:rPr>
        <w:t>. B3a_Budzet_Zuzycia_Materialow_Bezposrednich_Wartosc</w:t>
      </w:r>
    </w:p>
    <w:p w14:paraId="09636689" w14:textId="77777777" w:rsidR="00750A55" w:rsidRPr="003E0537" w:rsidRDefault="00750A55" w:rsidP="00750A55">
      <w:pPr>
        <w:pStyle w:val="Akapitzlist"/>
        <w:spacing w:after="0" w:line="330" w:lineRule="auto"/>
        <w:ind w:left="240"/>
        <w:rPr>
          <w:rFonts w:ascii="Noto Sans" w:eastAsia="Noto Sans" w:hAnsi="Noto Sans" w:cs="Noto Sans"/>
          <w:color w:val="000000" w:themeColor="text1"/>
        </w:rPr>
      </w:pPr>
    </w:p>
    <w:p w14:paraId="0B255CD0" w14:textId="725B3E4F" w:rsidR="00750A55" w:rsidRPr="003E0537" w:rsidRDefault="00750A55" w:rsidP="00FD0576">
      <w:pPr>
        <w:pStyle w:val="Akapitzlist"/>
        <w:spacing w:after="0" w:line="330" w:lineRule="auto"/>
        <w:ind w:left="708"/>
        <w:rPr>
          <w:rFonts w:ascii="Noto Sans" w:eastAsia="Noto Sans" w:hAnsi="Noto Sans" w:cs="Noto Sans"/>
          <w:color w:val="000000" w:themeColor="text1"/>
        </w:rPr>
      </w:pPr>
      <w:r w:rsidRPr="003E0537">
        <w:rPr>
          <w:rFonts w:ascii="Noto Sans" w:eastAsia="Noto Sans" w:hAnsi="Noto Sans" w:cs="Noto Sans"/>
          <w:color w:val="000000" w:themeColor="text1"/>
        </w:rPr>
        <w:t xml:space="preserve">Mnoży wyliczoną wcześniej ilość potrzebnego materiału przez jego koszt jednostkowy </w:t>
      </w:r>
      <w:r w:rsidR="00596ED3" w:rsidRPr="003E0537">
        <w:rPr>
          <w:rFonts w:ascii="Noto Sans" w:eastAsia="Noto Sans" w:hAnsi="Noto Sans" w:cs="Noto Sans"/>
          <w:color w:val="000000" w:themeColor="text1"/>
        </w:rPr>
        <w:t>.Kalkulacja p</w:t>
      </w:r>
      <w:r w:rsidRPr="003E0537">
        <w:rPr>
          <w:rFonts w:ascii="Noto Sans" w:eastAsia="Noto Sans" w:hAnsi="Noto Sans" w:cs="Noto Sans"/>
          <w:color w:val="000000" w:themeColor="text1"/>
        </w:rPr>
        <w:t xml:space="preserve">rzekłada zapotrzebowanie techniczne na wartości pieniężne. Stanowi kluczowy element Budżetu kosztów </w:t>
      </w:r>
      <w:r w:rsidRPr="003E0537">
        <w:rPr>
          <w:rFonts w:ascii="Noto Sans" w:eastAsia="Noto Sans" w:hAnsi="Noto Sans" w:cs="Noto Sans"/>
          <w:color w:val="000000" w:themeColor="text1"/>
        </w:rPr>
        <w:lastRenderedPageBreak/>
        <w:t>bezpośrednich, pozwalając na wycenę materiałowych kosztów wytworzenia produktów w danym scenariuszu.</w:t>
      </w:r>
    </w:p>
    <w:p w14:paraId="6D78E69D" w14:textId="77777777" w:rsidR="0088216C" w:rsidRPr="003E0537" w:rsidRDefault="0088216C" w:rsidP="00750A55">
      <w:pPr>
        <w:pStyle w:val="Akapitzlist"/>
        <w:spacing w:after="0" w:line="330" w:lineRule="auto"/>
        <w:ind w:left="240"/>
        <w:rPr>
          <w:rFonts w:ascii="Noto Sans" w:eastAsia="Noto Sans" w:hAnsi="Noto Sans" w:cs="Noto Sans"/>
          <w:color w:val="000000" w:themeColor="text1"/>
        </w:rPr>
      </w:pPr>
    </w:p>
    <w:p w14:paraId="11292AAC" w14:textId="728310B9" w:rsidR="0088216C" w:rsidRPr="003E0537" w:rsidRDefault="0088216C" w:rsidP="003E0537">
      <w:pPr>
        <w:spacing w:after="0" w:line="330" w:lineRule="auto"/>
        <w:ind w:left="708"/>
        <w:rPr>
          <w:color w:val="000000" w:themeColor="text1"/>
        </w:rPr>
      </w:pPr>
      <w:r w:rsidRPr="003E0537">
        <w:rPr>
          <w:rFonts w:ascii="Noto Sans" w:eastAsia="Noto Sans" w:hAnsi="Noto Sans" w:cs="Noto Sans"/>
          <w:color w:val="000000" w:themeColor="text1"/>
        </w:rPr>
        <w:t>B3a_Budzet_Zuzycia_Materialow_Bezposrednich_Wartosc = [M_Koszt_Jednostkowy]*[B3a_Budzet_Zuzycia_Materialow_Bezposrednich_Ilosc]</w:t>
      </w:r>
    </w:p>
    <w:p w14:paraId="30A1739E" w14:textId="77777777" w:rsidR="0088216C" w:rsidRPr="003E0537" w:rsidRDefault="0088216C" w:rsidP="00750A55">
      <w:pPr>
        <w:pStyle w:val="Akapitzlist"/>
        <w:spacing w:after="0" w:line="330" w:lineRule="auto"/>
        <w:ind w:left="240"/>
        <w:rPr>
          <w:rFonts w:ascii="Noto Sans" w:eastAsia="Noto Sans" w:hAnsi="Noto Sans" w:cs="Noto Sans"/>
          <w:color w:val="000000" w:themeColor="text1"/>
        </w:rPr>
      </w:pPr>
    </w:p>
    <w:p w14:paraId="325F54E8" w14:textId="7C821FE8" w:rsidR="003217FA" w:rsidRPr="00313F48" w:rsidRDefault="003217FA" w:rsidP="003217FA">
      <w:pPr>
        <w:pStyle w:val="Akapitzlist"/>
        <w:spacing w:after="0" w:line="330" w:lineRule="auto"/>
        <w:ind w:left="240"/>
        <w:rPr>
          <w:rFonts w:ascii="Noto Sans" w:eastAsia="Noto Sans" w:hAnsi="Noto Sans" w:cs="Noto Sans"/>
        </w:rPr>
      </w:pPr>
    </w:p>
    <w:p w14:paraId="12C1041C" w14:textId="08843A83" w:rsidR="00E50082" w:rsidRDefault="00E50082" w:rsidP="00FE1D5A">
      <w:pPr>
        <w:pStyle w:val="Akapitzlist"/>
      </w:pPr>
    </w:p>
    <w:p w14:paraId="4456670D" w14:textId="77777777" w:rsidR="00FE1D5A" w:rsidRDefault="00FE1D5A" w:rsidP="00FE1D5A">
      <w:pPr>
        <w:pStyle w:val="Akapitzlist"/>
        <w:rPr>
          <w:ins w:id="1" w:author="{45115CD5-4735-0242-923A-6FB36A1FECCF}" w:date="2026-01-10T17:30:00Z" w16du:dateUtc="2026-01-10T16:30:00Z"/>
        </w:rPr>
      </w:pPr>
    </w:p>
    <w:p w14:paraId="5A35F47B" w14:textId="089076DF" w:rsidR="48B1066F" w:rsidRDefault="48B1066F" w:rsidP="5510B74E"/>
    <w:p w14:paraId="2963DA55" w14:textId="4E94E45C" w:rsidR="00FA6BFB" w:rsidRDefault="007607A7" w:rsidP="21F578B6">
      <w:pPr>
        <w:pStyle w:val="Nagwek2"/>
        <w:numPr>
          <w:ilvl w:val="0"/>
          <w:numId w:val="3"/>
        </w:numPr>
      </w:pPr>
      <w:proofErr w:type="spellStart"/>
      <w:r>
        <w:t>Przyklady</w:t>
      </w:r>
      <w:proofErr w:type="spellEnd"/>
      <w:r>
        <w:t xml:space="preserve"> kluczowych miar</w:t>
      </w:r>
    </w:p>
    <w:p w14:paraId="249E2697" w14:textId="61A3A3A5" w:rsidR="00FA6BFB" w:rsidRDefault="2690AE2E" w:rsidP="00323818">
      <w:pPr>
        <w:pStyle w:val="Akapitzlist"/>
        <w:numPr>
          <w:ilvl w:val="0"/>
          <w:numId w:val="14"/>
        </w:numPr>
        <w:rPr>
          <w:rFonts w:ascii="Aptos" w:eastAsia="Aptos" w:hAnsi="Aptos"/>
        </w:rPr>
      </w:pPr>
      <w:proofErr w:type="spellStart"/>
      <w:r w:rsidRPr="00323818">
        <w:rPr>
          <w:rFonts w:ascii="Aptos" w:eastAsia="Aptos" w:hAnsi="Aptos"/>
          <w:b/>
        </w:rPr>
        <w:t>M_Norma_Zuzycia</w:t>
      </w:r>
      <w:proofErr w:type="spellEnd"/>
      <w:r w:rsidRPr="7542E6B9">
        <w:rPr>
          <w:rFonts w:ascii="Aptos" w:eastAsia="Aptos" w:hAnsi="Aptos"/>
        </w:rPr>
        <w:t xml:space="preserve"> - agreguje normy zużycia materiałów z tabeli faktów </w:t>
      </w:r>
      <w:proofErr w:type="spellStart"/>
      <w:r w:rsidRPr="7542E6B9">
        <w:rPr>
          <w:rFonts w:ascii="Aptos" w:eastAsia="Aptos" w:hAnsi="Aptos"/>
        </w:rPr>
        <w:t>F_Normy_Zuzycia_Materialow</w:t>
      </w:r>
      <w:proofErr w:type="spellEnd"/>
      <w:r w:rsidRPr="7542E6B9">
        <w:rPr>
          <w:rFonts w:ascii="Aptos" w:eastAsia="Aptos" w:hAnsi="Aptos"/>
        </w:rPr>
        <w:t>, umożliwiając szybkie określenie całkowitego zapotrzebowania na materiały dla wybranego produktu lub grupy produktów</w:t>
      </w:r>
      <w:r>
        <w:br/>
      </w:r>
      <m:oMathPara>
        <m:oMath>
          <m:r>
            <w:rPr>
              <w:rFonts w:ascii="Cambria Math" w:eastAsia="Aptos" w:hAnsi="Cambria Math"/>
              <w:sz w:val="22"/>
              <w:szCs w:val="22"/>
            </w:rPr>
            <m:t>M_Norma_Zuzycia = SUM('public F_Normy_Zuzycia_Materialow'[norma_zuzycia])</m:t>
          </m:r>
        </m:oMath>
      </m:oMathPara>
    </w:p>
    <w:p w14:paraId="1BEB7CBB" w14:textId="55864DB6" w:rsidR="00323818" w:rsidRDefault="00323818" w:rsidP="00323818">
      <w:pPr>
        <w:pStyle w:val="Akapitzlist"/>
        <w:numPr>
          <w:ilvl w:val="0"/>
          <w:numId w:val="14"/>
        </w:numPr>
        <w:rPr>
          <w:rFonts w:ascii="Aptos" w:eastAsia="Aptos" w:hAnsi="Aptos"/>
        </w:rPr>
      </w:pPr>
      <w:proofErr w:type="spellStart"/>
      <w:r w:rsidRPr="00323818">
        <w:rPr>
          <w:rFonts w:ascii="Aptos" w:eastAsia="Aptos" w:hAnsi="Aptos"/>
          <w:b/>
          <w:bCs/>
        </w:rPr>
        <w:t>M_Koszt_Jednostkowy</w:t>
      </w:r>
      <w:proofErr w:type="spellEnd"/>
      <w:r w:rsidRPr="00323818">
        <w:rPr>
          <w:rFonts w:ascii="Aptos" w:eastAsia="Aptos" w:hAnsi="Aptos"/>
        </w:rPr>
        <w:t xml:space="preserve"> - sumuje standardowe koszty jednostkowe materiałów z tabeli </w:t>
      </w:r>
      <w:proofErr w:type="spellStart"/>
      <w:r w:rsidRPr="00323818">
        <w:rPr>
          <w:rFonts w:ascii="Aptos" w:eastAsia="Aptos" w:hAnsi="Aptos"/>
        </w:rPr>
        <w:t>F_Koszty_Materialow</w:t>
      </w:r>
      <w:proofErr w:type="spellEnd"/>
      <w:r w:rsidRPr="00323818">
        <w:rPr>
          <w:rFonts w:ascii="Aptos" w:eastAsia="Aptos" w:hAnsi="Aptos"/>
        </w:rPr>
        <w:t>, co pozwala na wycenę zużycia materiałów w procesie produkcji</w:t>
      </w:r>
      <w:r w:rsidR="00E972CB">
        <w:rPr>
          <w:rFonts w:ascii="Aptos" w:eastAsia="Aptos" w:hAnsi="Aptos"/>
        </w:rPr>
        <w:br/>
      </w:r>
      <m:oMathPara>
        <m:oMath>
          <m:r>
            <w:rPr>
              <w:rFonts w:ascii="Cambria Math" w:eastAsia="Aptos" w:hAnsi="Cambria Math"/>
              <w:sz w:val="22"/>
              <w:szCs w:val="22"/>
            </w:rPr>
            <m:t>M_Koszt_Jednostkowy = SUM('public F_Koszty_Materialow'[koszt_jednostkowy])</m:t>
          </m:r>
        </m:oMath>
      </m:oMathPara>
    </w:p>
    <w:p w14:paraId="5381528B" w14:textId="77777777" w:rsidR="00FA6BFB" w:rsidRDefault="00FA6BFB" w:rsidP="00FA6BFB"/>
    <w:p w14:paraId="76886A25" w14:textId="77777777" w:rsidR="00FA6BFB" w:rsidRPr="00FA6BFB" w:rsidRDefault="00FA6BFB" w:rsidP="00FA6BFB"/>
    <w:p w14:paraId="3C96C73C" w14:textId="7FC8ED5F" w:rsidR="00702948" w:rsidRDefault="00702948" w:rsidP="00702948">
      <w:pPr>
        <w:pStyle w:val="Nagwek1"/>
      </w:pPr>
      <w:r>
        <w:t xml:space="preserve">5. Raporty i </w:t>
      </w:r>
      <w:proofErr w:type="spellStart"/>
      <w:r>
        <w:t>dashboardy</w:t>
      </w:r>
      <w:proofErr w:type="spellEnd"/>
    </w:p>
    <w:p w14:paraId="04B7F661" w14:textId="76E9235C" w:rsidR="001B5695" w:rsidRDefault="001B5695" w:rsidP="001B5695">
      <w:r>
        <w:t xml:space="preserve">1. </w:t>
      </w:r>
      <w:r w:rsidR="00AC68D5">
        <w:t xml:space="preserve">Bilans </w:t>
      </w:r>
      <w:r w:rsidR="0098532E">
        <w:t>r</w:t>
      </w:r>
      <w:r w:rsidR="00AC68D5">
        <w:t xml:space="preserve">ok </w:t>
      </w:r>
      <w:r w:rsidR="0098532E">
        <w:t>p</w:t>
      </w:r>
      <w:r w:rsidR="00AC68D5">
        <w:t xml:space="preserve">rzeszły </w:t>
      </w:r>
    </w:p>
    <w:p w14:paraId="416F3BF8" w14:textId="0D6DE65D" w:rsidR="0043643F" w:rsidRPr="001B5695" w:rsidRDefault="0043643F" w:rsidP="001B5695">
      <w:r>
        <w:rPr>
          <w:rStyle w:val="citation-305"/>
          <w:color w:val="000000"/>
        </w:rPr>
        <w:t>Przedstawia stan majątkowy (aktywa) i kapitałowy (pasywa) przedsiębiorstwa na koniec poprzedniego od wybranego roku, stanowiąc punkt wyjścia dla planowania budżetowego.</w:t>
      </w:r>
    </w:p>
    <w:p w14:paraId="06E12891" w14:textId="77777777" w:rsidR="0098532E" w:rsidRDefault="001B5695" w:rsidP="002E3484">
      <w:r>
        <w:rPr>
          <w:noProof/>
        </w:rPr>
        <w:lastRenderedPageBreak/>
        <w:drawing>
          <wp:inline distT="0" distB="0" distL="0" distR="0" wp14:anchorId="02805572" wp14:editId="68B01D27">
            <wp:extent cx="5760720" cy="3221355"/>
            <wp:effectExtent l="0" t="0" r="5080" b="4445"/>
            <wp:docPr id="2088796889" name="Obraz 1" descr="Obraz zawierający tekst, Czcionka, diagram,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6889" name="Obraz 1" descr="Obraz zawierający tekst, Czcionka, diagram, zrzut ekranu&#10;&#10;Zawartość wygenerowana przez AI może być niepoprawna."/>
                    <pic:cNvPicPr/>
                  </pic:nvPicPr>
                  <pic:blipFill>
                    <a:blip r:embed="rId43">
                      <a:extLst>
                        <a:ext uri="{28A0092B-C50C-407E-A947-70E740481C1C}">
                          <a14:useLocalDpi xmlns:a14="http://schemas.microsoft.com/office/drawing/2010/main" val="0"/>
                        </a:ext>
                      </a:extLst>
                    </a:blip>
                    <a:stretch>
                      <a:fillRect/>
                    </a:stretch>
                  </pic:blipFill>
                  <pic:spPr>
                    <a:xfrm>
                      <a:off x="0" y="0"/>
                      <a:ext cx="5760720" cy="3221355"/>
                    </a:xfrm>
                    <a:prstGeom prst="rect">
                      <a:avLst/>
                    </a:prstGeom>
                  </pic:spPr>
                </pic:pic>
              </a:graphicData>
            </a:graphic>
          </wp:inline>
        </w:drawing>
      </w:r>
    </w:p>
    <w:p w14:paraId="39CE979B" w14:textId="77777777" w:rsidR="00C56B75" w:rsidRDefault="0098532E" w:rsidP="002E3484">
      <w:r>
        <w:t xml:space="preserve">2. </w:t>
      </w:r>
      <w:r w:rsidR="00C56B75">
        <w:t>Budżet przychodów ze sprzedaży</w:t>
      </w:r>
    </w:p>
    <w:p w14:paraId="2F754FDE" w14:textId="6882FDE8" w:rsidR="0043643F" w:rsidRDefault="00911DFF" w:rsidP="002E3484">
      <w:r w:rsidRPr="00911DFF">
        <w:t>Określa planowany wolumen sprzedaży dla produktów Alfa, Beta i Gama oraz prognozuje całkowite przychody w oparciu o ceny jednostkowe.</w:t>
      </w:r>
    </w:p>
    <w:p w14:paraId="62E6C135" w14:textId="77777777" w:rsidR="00C56B75" w:rsidRDefault="001B5695" w:rsidP="002E3484">
      <w:r>
        <w:rPr>
          <w:noProof/>
        </w:rPr>
        <w:drawing>
          <wp:inline distT="0" distB="0" distL="0" distR="0" wp14:anchorId="4B5C3B46" wp14:editId="603DF046">
            <wp:extent cx="5760720" cy="3218815"/>
            <wp:effectExtent l="0" t="0" r="5080" b="0"/>
            <wp:docPr id="1244348722" name="Obraz 2" descr="Obraz zawierający tekst, zrzut ekranu, diagram,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48722" name="Obraz 2" descr="Obraz zawierający tekst, zrzut ekranu, diagram, numer&#10;&#10;Zawartość wygenerowana przez AI może być niepoprawna."/>
                    <pic:cNvPicPr/>
                  </pic:nvPicPr>
                  <pic:blipFill>
                    <a:blip r:embed="rId44">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14:paraId="15704B0C" w14:textId="77777777" w:rsidR="00911DFF" w:rsidRDefault="00C56B75" w:rsidP="002E3484">
      <w:r>
        <w:t>3. Budżet wpływów ze sprzedaży</w:t>
      </w:r>
    </w:p>
    <w:p w14:paraId="7FD6D010" w14:textId="357EEC0C" w:rsidR="00911DFF" w:rsidRDefault="00911DFF" w:rsidP="002E3484">
      <w:r w:rsidRPr="00911DFF">
        <w:t>Prognozuje rzeczywisty dopływ gotówki do firmy, uwzględniając spłatę należności z roku ubiegłego oraz bieżącą sprzedaż.</w:t>
      </w:r>
    </w:p>
    <w:p w14:paraId="4DFA1306" w14:textId="04539463" w:rsidR="00837490" w:rsidRDefault="001B5695" w:rsidP="002E3484">
      <w:r>
        <w:rPr>
          <w:noProof/>
        </w:rPr>
        <w:lastRenderedPageBreak/>
        <w:drawing>
          <wp:inline distT="0" distB="0" distL="0" distR="0" wp14:anchorId="67B50D68" wp14:editId="64755E12">
            <wp:extent cx="5760720" cy="3207385"/>
            <wp:effectExtent l="0" t="0" r="5080" b="5715"/>
            <wp:docPr id="1325179097" name="Obraz 3" descr="Obraz zawierający tekst, zrzut ekranu,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79097" name="Obraz 3" descr="Obraz zawierający tekst, zrzut ekranu, linia&#10;&#10;Zawartość wygenerowana przez AI może być niepoprawna."/>
                    <pic:cNvPicPr/>
                  </pic:nvPicPr>
                  <pic:blipFill>
                    <a:blip r:embed="rId45">
                      <a:extLst>
                        <a:ext uri="{28A0092B-C50C-407E-A947-70E740481C1C}">
                          <a14:useLocalDpi xmlns:a14="http://schemas.microsoft.com/office/drawing/2010/main" val="0"/>
                        </a:ext>
                      </a:extLst>
                    </a:blip>
                    <a:stretch>
                      <a:fillRect/>
                    </a:stretch>
                  </pic:blipFill>
                  <pic:spPr>
                    <a:xfrm>
                      <a:off x="0" y="0"/>
                      <a:ext cx="5760720" cy="3207385"/>
                    </a:xfrm>
                    <a:prstGeom prst="rect">
                      <a:avLst/>
                    </a:prstGeom>
                  </pic:spPr>
                </pic:pic>
              </a:graphicData>
            </a:graphic>
          </wp:inline>
        </w:drawing>
      </w:r>
    </w:p>
    <w:p w14:paraId="3DED6685" w14:textId="587067AB" w:rsidR="00837490" w:rsidRDefault="00837490" w:rsidP="002E3484">
      <w:r>
        <w:t>4. Budżet produkcji</w:t>
      </w:r>
    </w:p>
    <w:p w14:paraId="62FFA671" w14:textId="1A6A4C2E" w:rsidR="00911DFF" w:rsidRDefault="00B02A0F" w:rsidP="002E3484">
      <w:r w:rsidRPr="00B02A0F">
        <w:t>Wylicza niezbędną ilość produktów do wytworzenia, biorąc pod uwagę prognozowaną sprzedaż oraz docelową politykę zapasów gotowych</w:t>
      </w:r>
      <w:r>
        <w:t>.</w:t>
      </w:r>
    </w:p>
    <w:p w14:paraId="76618106" w14:textId="77777777" w:rsidR="00837490" w:rsidRDefault="001B5695" w:rsidP="002E3484">
      <w:r>
        <w:rPr>
          <w:noProof/>
        </w:rPr>
        <w:drawing>
          <wp:inline distT="0" distB="0" distL="0" distR="0" wp14:anchorId="669923C8" wp14:editId="13BAAA12">
            <wp:extent cx="5760720" cy="3202940"/>
            <wp:effectExtent l="0" t="0" r="5080" b="0"/>
            <wp:docPr id="2132525810" name="Obraz 4" descr="Obraz zawierający tekst, diagram, numer,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25810" name="Obraz 4" descr="Obraz zawierający tekst, diagram, numer, zrzut ekranu&#10;&#10;Zawartość wygenerowana przez AI może być niepoprawna."/>
                    <pic:cNvPicPr/>
                  </pic:nvPicPr>
                  <pic:blipFill>
                    <a:blip r:embed="rId46">
                      <a:extLst>
                        <a:ext uri="{28A0092B-C50C-407E-A947-70E740481C1C}">
                          <a14:useLocalDpi xmlns:a14="http://schemas.microsoft.com/office/drawing/2010/main" val="0"/>
                        </a:ext>
                      </a:extLst>
                    </a:blip>
                    <a:stretch>
                      <a:fillRect/>
                    </a:stretch>
                  </pic:blipFill>
                  <pic:spPr>
                    <a:xfrm>
                      <a:off x="0" y="0"/>
                      <a:ext cx="5760720" cy="3202940"/>
                    </a:xfrm>
                    <a:prstGeom prst="rect">
                      <a:avLst/>
                    </a:prstGeom>
                  </pic:spPr>
                </pic:pic>
              </a:graphicData>
            </a:graphic>
          </wp:inline>
        </w:drawing>
      </w:r>
    </w:p>
    <w:p w14:paraId="2B9629AE" w14:textId="5097571E" w:rsidR="00837490" w:rsidRDefault="006843B5" w:rsidP="002E3484">
      <w:r>
        <w:t xml:space="preserve">5. Budżet zużycia materiałów bezpośrednich </w:t>
      </w:r>
    </w:p>
    <w:p w14:paraId="471CF28C" w14:textId="389D9890" w:rsidR="00B02A0F" w:rsidRDefault="00B02A0F" w:rsidP="002E3484">
      <w:r w:rsidRPr="00B02A0F">
        <w:t>Szczegółowo określa zapotrzebowanie ilościowe i wartościowe na materiały niezbędne do realizacji planu produkcji.</w:t>
      </w:r>
    </w:p>
    <w:p w14:paraId="6E524E4E" w14:textId="77777777" w:rsidR="006843B5" w:rsidRDefault="001B5695" w:rsidP="002E3484">
      <w:r>
        <w:rPr>
          <w:noProof/>
        </w:rPr>
        <w:lastRenderedPageBreak/>
        <w:drawing>
          <wp:inline distT="0" distB="0" distL="0" distR="0" wp14:anchorId="7B5254C2" wp14:editId="79CD0931">
            <wp:extent cx="5760720" cy="3241675"/>
            <wp:effectExtent l="0" t="0" r="5080" b="0"/>
            <wp:docPr id="2142829303" name="Obraz 5"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9303" name="Obraz 5" descr="Obraz zawierający tekst, zrzut ekranu, diagram, Czcionka&#10;&#10;Zawartość wygenerowana przez AI może być niepoprawna."/>
                    <pic:cNvPicPr/>
                  </pic:nvPicPr>
                  <pic:blipFill>
                    <a:blip r:embed="rId47">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14:paraId="2E5271A1" w14:textId="1487C93F" w:rsidR="006843B5" w:rsidRDefault="006843B5" w:rsidP="002E3484">
      <w:r>
        <w:t>6.</w:t>
      </w:r>
      <w:r w:rsidR="00850C05">
        <w:t xml:space="preserve">Korekta do zużycia materiałów bezpośrednich </w:t>
      </w:r>
    </w:p>
    <w:p w14:paraId="47899B97" w14:textId="043415B1" w:rsidR="00B02A0F" w:rsidRDefault="00756679" w:rsidP="002E3484">
      <w:r w:rsidRPr="00756679">
        <w:t>Pozwala na dostosowanie wartości zużycia materiałów o różnice wynikające z wyceny zapasów początkowych surowców.</w:t>
      </w:r>
    </w:p>
    <w:p w14:paraId="2EBAC44C" w14:textId="77777777" w:rsidR="003F1342" w:rsidRDefault="001B5695" w:rsidP="002E3484">
      <w:r>
        <w:rPr>
          <w:noProof/>
        </w:rPr>
        <w:drawing>
          <wp:inline distT="0" distB="0" distL="0" distR="0" wp14:anchorId="75A4653B" wp14:editId="1EF043FF">
            <wp:extent cx="5760720" cy="3204845"/>
            <wp:effectExtent l="0" t="0" r="5080" b="0"/>
            <wp:docPr id="5142816" name="Obraz 6"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816" name="Obraz 6" descr="Obraz zawierający tekst, zrzut ekranu&#10;&#10;Zawartość wygenerowana przez AI może być niepoprawna."/>
                    <pic:cNvPicPr/>
                  </pic:nvPicPr>
                  <pic:blipFill>
                    <a:blip r:embed="rId48">
                      <a:extLst>
                        <a:ext uri="{28A0092B-C50C-407E-A947-70E740481C1C}">
                          <a14:useLocalDpi xmlns:a14="http://schemas.microsoft.com/office/drawing/2010/main" val="0"/>
                        </a:ext>
                      </a:extLst>
                    </a:blip>
                    <a:stretch>
                      <a:fillRect/>
                    </a:stretch>
                  </pic:blipFill>
                  <pic:spPr>
                    <a:xfrm>
                      <a:off x="0" y="0"/>
                      <a:ext cx="5760720" cy="3204845"/>
                    </a:xfrm>
                    <a:prstGeom prst="rect">
                      <a:avLst/>
                    </a:prstGeom>
                  </pic:spPr>
                </pic:pic>
              </a:graphicData>
            </a:graphic>
          </wp:inline>
        </w:drawing>
      </w:r>
    </w:p>
    <w:p w14:paraId="5B9CD716" w14:textId="77777777" w:rsidR="003F1342" w:rsidRDefault="003F1342" w:rsidP="002E3484"/>
    <w:p w14:paraId="34E16601" w14:textId="77777777" w:rsidR="00756679" w:rsidRDefault="003F1342" w:rsidP="002E3484">
      <w:r>
        <w:t>7.</w:t>
      </w:r>
      <w:r w:rsidR="002F3AE6">
        <w:t xml:space="preserve">Budżet </w:t>
      </w:r>
      <w:r w:rsidR="00AD001D">
        <w:t xml:space="preserve">robocizny bezpośredniej </w:t>
      </w:r>
    </w:p>
    <w:p w14:paraId="601B2058" w14:textId="0FFC757F" w:rsidR="00756679" w:rsidRDefault="00756679" w:rsidP="002E3484">
      <w:r w:rsidRPr="00756679">
        <w:t>Kalkuluje zapotrzebowanie na roboczogodziny oraz całkowite koszty wynagrodzeń pracowników bezpośrednio zaangażowanych w proces wytwórczy.</w:t>
      </w:r>
    </w:p>
    <w:p w14:paraId="0F50D7B8" w14:textId="2FD7FA77" w:rsidR="00AD001D" w:rsidRDefault="001B5695" w:rsidP="002E3484">
      <w:r>
        <w:rPr>
          <w:noProof/>
        </w:rPr>
        <w:lastRenderedPageBreak/>
        <w:drawing>
          <wp:inline distT="0" distB="0" distL="0" distR="0" wp14:anchorId="1902ADAF" wp14:editId="74C4B63C">
            <wp:extent cx="5760720" cy="3205480"/>
            <wp:effectExtent l="0" t="0" r="5080" b="0"/>
            <wp:docPr id="214223644" name="Obraz 7" descr="Obraz zawierający tekst, Czcionka, diagram,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644" name="Obraz 7" descr="Obraz zawierający tekst, Czcionka, diagram, zrzut ekranu&#10;&#10;Zawartość wygenerowana przez AI może być niepoprawna."/>
                    <pic:cNvPicPr/>
                  </pic:nvPicPr>
                  <pic:blipFill>
                    <a:blip r:embed="rId49">
                      <a:extLst>
                        <a:ext uri="{28A0092B-C50C-407E-A947-70E740481C1C}">
                          <a14:useLocalDpi xmlns:a14="http://schemas.microsoft.com/office/drawing/2010/main" val="0"/>
                        </a:ext>
                      </a:extLst>
                    </a:blip>
                    <a:stretch>
                      <a:fillRect/>
                    </a:stretch>
                  </pic:blipFill>
                  <pic:spPr>
                    <a:xfrm>
                      <a:off x="0" y="0"/>
                      <a:ext cx="5760720" cy="3205480"/>
                    </a:xfrm>
                    <a:prstGeom prst="rect">
                      <a:avLst/>
                    </a:prstGeom>
                  </pic:spPr>
                </pic:pic>
              </a:graphicData>
            </a:graphic>
          </wp:inline>
        </w:drawing>
      </w:r>
    </w:p>
    <w:p w14:paraId="0DCA3BE9" w14:textId="77777777" w:rsidR="00756679" w:rsidRDefault="008B7BD9" w:rsidP="002E3484">
      <w:r>
        <w:t>8.Budżet zak</w:t>
      </w:r>
      <w:r w:rsidR="0067356D">
        <w:t xml:space="preserve">upu materiałów </w:t>
      </w:r>
      <w:r w:rsidR="00476079">
        <w:t>bezpośrednich</w:t>
      </w:r>
    </w:p>
    <w:p w14:paraId="3684A944" w14:textId="24262C8B" w:rsidR="00756679" w:rsidRDefault="00F961B8" w:rsidP="002E3484">
      <w:r w:rsidRPr="00F961B8">
        <w:t>Określa wielkość i wartość planowanych zakupów surowców, zapewniając ciągłość produkcji przy zachowaniu optymalnych stanów magazynowych.</w:t>
      </w:r>
    </w:p>
    <w:p w14:paraId="1F74142B" w14:textId="0BB08425" w:rsidR="00D56ACB" w:rsidRDefault="001B5695" w:rsidP="002E3484">
      <w:r>
        <w:rPr>
          <w:noProof/>
        </w:rPr>
        <w:drawing>
          <wp:inline distT="0" distB="0" distL="0" distR="0" wp14:anchorId="238EF78D" wp14:editId="54B56B16">
            <wp:extent cx="5760720" cy="3227070"/>
            <wp:effectExtent l="0" t="0" r="5080" b="0"/>
            <wp:docPr id="793692450" name="Obraz 8"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92450" name="Obraz 8" descr="Obraz zawierający tekst, zrzut ekranu, diagram, Czcionka&#10;&#10;Zawartość wygenerowana przez AI może być niepoprawna."/>
                    <pic:cNvPicPr/>
                  </pic:nvPicPr>
                  <pic:blipFill>
                    <a:blip r:embed="rId50">
                      <a:extLst>
                        <a:ext uri="{28A0092B-C50C-407E-A947-70E740481C1C}">
                          <a14:useLocalDpi xmlns:a14="http://schemas.microsoft.com/office/drawing/2010/main" val="0"/>
                        </a:ext>
                      </a:extLst>
                    </a:blip>
                    <a:stretch>
                      <a:fillRect/>
                    </a:stretch>
                  </pic:blipFill>
                  <pic:spPr>
                    <a:xfrm>
                      <a:off x="0" y="0"/>
                      <a:ext cx="5760720" cy="3227070"/>
                    </a:xfrm>
                    <a:prstGeom prst="rect">
                      <a:avLst/>
                    </a:prstGeom>
                  </pic:spPr>
                </pic:pic>
              </a:graphicData>
            </a:graphic>
          </wp:inline>
        </w:drawing>
      </w:r>
    </w:p>
    <w:p w14:paraId="5534F540" w14:textId="77777777" w:rsidR="00F961B8" w:rsidRDefault="00D56ACB" w:rsidP="002E3484">
      <w:r>
        <w:t>9.Budżet kosztów zmiennych</w:t>
      </w:r>
    </w:p>
    <w:p w14:paraId="1019BD8D" w14:textId="4B8BA954" w:rsidR="00F961B8" w:rsidRDefault="00F961B8" w:rsidP="002E3484">
      <w:r>
        <w:t>Z</w:t>
      </w:r>
      <w:r w:rsidRPr="00F961B8">
        <w:t>estawia kontrolowane koszty wydziałowe, takie jak energia czy materiały pośrednie, przypisane do konkretnych linii produkcyjnych.</w:t>
      </w:r>
    </w:p>
    <w:p w14:paraId="2A18E184" w14:textId="67878638" w:rsidR="0052066C" w:rsidRDefault="001B5695" w:rsidP="002E3484">
      <w:r>
        <w:rPr>
          <w:noProof/>
        </w:rPr>
        <w:lastRenderedPageBreak/>
        <w:drawing>
          <wp:inline distT="0" distB="0" distL="0" distR="0" wp14:anchorId="4B71339C" wp14:editId="23CB8FCD">
            <wp:extent cx="5760720" cy="3225800"/>
            <wp:effectExtent l="0" t="0" r="5080" b="0"/>
            <wp:docPr id="454485871" name="Obraz 9"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85871" name="Obraz 9" descr="Obraz zawierający tekst, zrzut ekranu, oprogramowanie, Strona internetowa&#10;&#10;Zawartość wygenerowana przez AI może być niepoprawna."/>
                    <pic:cNvPicPr/>
                  </pic:nvPicPr>
                  <pic:blipFill>
                    <a:blip r:embed="rId51">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14:paraId="400B3736" w14:textId="77777777" w:rsidR="00F961B8" w:rsidRDefault="0052066C" w:rsidP="002E3484">
      <w:r>
        <w:t>10.Budżet kosztów stałych</w:t>
      </w:r>
    </w:p>
    <w:p w14:paraId="24D26E3B" w14:textId="4DF803C8" w:rsidR="00F961B8" w:rsidRDefault="00FF2792" w:rsidP="002E3484">
      <w:r w:rsidRPr="00FF2792">
        <w:t>Prezentuje niekontrolowane wydatki wydziałowe (np. amortyzacja, płace) oraz ich procentowy udział w kosztach poszczególnych produktów.</w:t>
      </w:r>
    </w:p>
    <w:p w14:paraId="5CABD94E" w14:textId="0951DE86" w:rsidR="0052066C" w:rsidRDefault="001B5695" w:rsidP="002E3484">
      <w:r>
        <w:rPr>
          <w:noProof/>
        </w:rPr>
        <w:drawing>
          <wp:inline distT="0" distB="0" distL="0" distR="0" wp14:anchorId="5855AB9D" wp14:editId="3B4FFD13">
            <wp:extent cx="5760720" cy="3222625"/>
            <wp:effectExtent l="0" t="0" r="5080" b="3175"/>
            <wp:docPr id="1068643739" name="Obraz 10" descr="Obraz zawierający tekst, diagram,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43739" name="Obraz 10" descr="Obraz zawierający tekst, diagram, oprogramowanie, numer&#10;&#10;Zawartość wygenerowana przez AI może być niepoprawna."/>
                    <pic:cNvPicPr/>
                  </pic:nvPicPr>
                  <pic:blipFill>
                    <a:blip r:embed="rId52">
                      <a:extLst>
                        <a:ext uri="{28A0092B-C50C-407E-A947-70E740481C1C}">
                          <a14:useLocalDpi xmlns:a14="http://schemas.microsoft.com/office/drawing/2010/main" val="0"/>
                        </a:ext>
                      </a:extLst>
                    </a:blip>
                    <a:stretch>
                      <a:fillRect/>
                    </a:stretch>
                  </pic:blipFill>
                  <pic:spPr>
                    <a:xfrm>
                      <a:off x="0" y="0"/>
                      <a:ext cx="5760720" cy="3222625"/>
                    </a:xfrm>
                    <a:prstGeom prst="rect">
                      <a:avLst/>
                    </a:prstGeom>
                  </pic:spPr>
                </pic:pic>
              </a:graphicData>
            </a:graphic>
          </wp:inline>
        </w:drawing>
      </w:r>
    </w:p>
    <w:p w14:paraId="629ACC84" w14:textId="77777777" w:rsidR="00FF2792" w:rsidRDefault="0052066C" w:rsidP="002E3484">
      <w:r>
        <w:t>11.</w:t>
      </w:r>
      <w:r w:rsidR="00B510EF">
        <w:t>Jednostkowy koszt stały</w:t>
      </w:r>
    </w:p>
    <w:p w14:paraId="3839CD97" w14:textId="5E036DE3" w:rsidR="00FF2792" w:rsidRDefault="00FF2792" w:rsidP="002E3484">
      <w:r w:rsidRPr="00FF2792">
        <w:t>Wylicza stawkę kosztów stałych na jedną roboczogodzinę oraz jednostkowy koszt całkowity dla każdej linii produkcyjnej.</w:t>
      </w:r>
    </w:p>
    <w:p w14:paraId="7279A173" w14:textId="3EB5E18E" w:rsidR="00B510EF" w:rsidRDefault="001B5695" w:rsidP="002E3484">
      <w:r>
        <w:rPr>
          <w:noProof/>
        </w:rPr>
        <w:lastRenderedPageBreak/>
        <w:drawing>
          <wp:inline distT="0" distB="0" distL="0" distR="0" wp14:anchorId="0CAB1E2B" wp14:editId="16A34BF5">
            <wp:extent cx="5760720" cy="3212465"/>
            <wp:effectExtent l="0" t="0" r="5080" b="635"/>
            <wp:docPr id="1720661490" name="Obraz 11" descr="Obraz zawierający tekst, zrzut ekranu,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61490" name="Obraz 11" descr="Obraz zawierający tekst, zrzut ekranu, design&#10;&#10;Zawartość wygenerowana przez AI może być niepoprawna."/>
                    <pic:cNvPicPr/>
                  </pic:nvPicPr>
                  <pic:blipFill>
                    <a:blip r:embed="rId53">
                      <a:extLst>
                        <a:ext uri="{28A0092B-C50C-407E-A947-70E740481C1C}">
                          <a14:useLocalDpi xmlns:a14="http://schemas.microsoft.com/office/drawing/2010/main" val="0"/>
                        </a:ext>
                      </a:extLst>
                    </a:blip>
                    <a:stretch>
                      <a:fillRect/>
                    </a:stretch>
                  </pic:blipFill>
                  <pic:spPr>
                    <a:xfrm>
                      <a:off x="0" y="0"/>
                      <a:ext cx="5760720" cy="3212465"/>
                    </a:xfrm>
                    <a:prstGeom prst="rect">
                      <a:avLst/>
                    </a:prstGeom>
                  </pic:spPr>
                </pic:pic>
              </a:graphicData>
            </a:graphic>
          </wp:inline>
        </w:drawing>
      </w:r>
    </w:p>
    <w:p w14:paraId="6375A00C" w14:textId="77777777" w:rsidR="009D3C1A" w:rsidRDefault="00B510EF" w:rsidP="002E3484">
      <w:r>
        <w:t>12. Całkowite koszty wydziałowe</w:t>
      </w:r>
    </w:p>
    <w:p w14:paraId="6BFB1362" w14:textId="2880A49B" w:rsidR="009D3C1A" w:rsidRDefault="009D3C1A" w:rsidP="002E3484">
      <w:r w:rsidRPr="009D3C1A">
        <w:t>Integruje zmienne i stałe nakłady wydziałowe w celu wyznaczenia ostatecznego narzutu produkcyjnego dla poszczególnych linii.</w:t>
      </w:r>
    </w:p>
    <w:p w14:paraId="144EE07F" w14:textId="3289CFF1" w:rsidR="00D2159D" w:rsidRDefault="001B5695" w:rsidP="002E3484">
      <w:r>
        <w:rPr>
          <w:noProof/>
        </w:rPr>
        <w:drawing>
          <wp:inline distT="0" distB="0" distL="0" distR="0" wp14:anchorId="2D34FF7D" wp14:editId="0788D4F2">
            <wp:extent cx="5760720" cy="3162300"/>
            <wp:effectExtent l="0" t="0" r="5080" b="0"/>
            <wp:docPr id="2065735716" name="Obraz 12" descr="Obraz zawierający tekst, zrzut ekranu,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35716" name="Obraz 12" descr="Obraz zawierający tekst, zrzut ekranu, design&#10;&#10;Zawartość wygenerowana przez AI może być niepoprawna."/>
                    <pic:cNvPicPr/>
                  </pic:nvPicPr>
                  <pic:blipFill>
                    <a:blip r:embed="rId54">
                      <a:extLst>
                        <a:ext uri="{28A0092B-C50C-407E-A947-70E740481C1C}">
                          <a14:useLocalDpi xmlns:a14="http://schemas.microsoft.com/office/drawing/2010/main" val="0"/>
                        </a:ext>
                      </a:extLst>
                    </a:blip>
                    <a:stretch>
                      <a:fillRect/>
                    </a:stretch>
                  </pic:blipFill>
                  <pic:spPr>
                    <a:xfrm>
                      <a:off x="0" y="0"/>
                      <a:ext cx="5760720" cy="3162300"/>
                    </a:xfrm>
                    <a:prstGeom prst="rect">
                      <a:avLst/>
                    </a:prstGeom>
                  </pic:spPr>
                </pic:pic>
              </a:graphicData>
            </a:graphic>
          </wp:inline>
        </w:drawing>
      </w:r>
    </w:p>
    <w:p w14:paraId="7043D920" w14:textId="77777777" w:rsidR="009D3C1A" w:rsidRDefault="00D2159D" w:rsidP="002E3484">
      <w:r>
        <w:t xml:space="preserve">13.Budżet kosztów </w:t>
      </w:r>
      <w:r w:rsidR="00742E4A">
        <w:t xml:space="preserve">zarządu i sprzedaży </w:t>
      </w:r>
    </w:p>
    <w:p w14:paraId="37B89CC4" w14:textId="617A1442" w:rsidR="009D3C1A" w:rsidRDefault="00437C89" w:rsidP="002E3484">
      <w:r w:rsidRPr="00437C89">
        <w:t>Podsumowuje planowane wydatki administracyjne oraz handlowe, w tym prowizje uzależnione od wielkości zrealizowanej sprzedaży.</w:t>
      </w:r>
    </w:p>
    <w:p w14:paraId="35FE2260" w14:textId="75ED9D4D" w:rsidR="002E3484" w:rsidRDefault="001B5695" w:rsidP="002E3484">
      <w:r>
        <w:rPr>
          <w:noProof/>
        </w:rPr>
        <w:lastRenderedPageBreak/>
        <w:drawing>
          <wp:inline distT="0" distB="0" distL="0" distR="0" wp14:anchorId="5CCF3CFD" wp14:editId="2A697F0B">
            <wp:extent cx="5760720" cy="3237230"/>
            <wp:effectExtent l="0" t="0" r="5080" b="1270"/>
            <wp:docPr id="912385245" name="Obraz 13" descr="Obraz zawierający tekst, zrzut ekranu,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85245" name="Obraz 13" descr="Obraz zawierający tekst, zrzut ekranu, diagram&#10;&#10;Zawartość wygenerowana przez AI może być niepoprawna."/>
                    <pic:cNvPicPr/>
                  </pic:nvPicPr>
                  <pic:blipFill>
                    <a:blip r:embed="rId55">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14:paraId="1A7DD28B" w14:textId="641561A4" w:rsidR="00A14C2C" w:rsidRDefault="00A14C2C" w:rsidP="002E3484">
      <w:r>
        <w:t xml:space="preserve">14.Koszty </w:t>
      </w:r>
    </w:p>
    <w:p w14:paraId="1B662BA8" w14:textId="5028F99A" w:rsidR="00437C89" w:rsidRDefault="00437C89" w:rsidP="002E3484">
      <w:r w:rsidRPr="00437C89">
        <w:t>Monitoruje wydatki na spłatę rat kredytu oraz nakłady kapitałowe na zakup nowych środków trwałych.</w:t>
      </w:r>
    </w:p>
    <w:p w14:paraId="079D30F7" w14:textId="3376B5F2" w:rsidR="005C374D" w:rsidRDefault="005C374D" w:rsidP="002E3484">
      <w:r>
        <w:rPr>
          <w:noProof/>
        </w:rPr>
        <w:drawing>
          <wp:inline distT="0" distB="0" distL="0" distR="0" wp14:anchorId="6C2ED143" wp14:editId="15F88B71">
            <wp:extent cx="5760720" cy="2936240"/>
            <wp:effectExtent l="0" t="0" r="5080" b="0"/>
            <wp:docPr id="1646809099" name="Obraz 14" descr="Obraz zawierający tekst, zrzut ekranu, Czcionka,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9099" name="Obraz 14" descr="Obraz zawierający tekst, zrzut ekranu, Czcionka, design&#10;&#10;Zawartość wygenerowana przez AI może być niepoprawna."/>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465D0D99" w14:textId="7A4D42D8" w:rsidR="00A14C2C" w:rsidRDefault="005C374D" w:rsidP="002E3484">
      <w:r>
        <w:t xml:space="preserve">15.Przychody </w:t>
      </w:r>
    </w:p>
    <w:p w14:paraId="460CEC2C" w14:textId="34C9362C" w:rsidR="00437C89" w:rsidRDefault="00437C89" w:rsidP="002E3484">
      <w:r w:rsidRPr="00437C89">
        <w:t>Prezentuje prognozowane wpływy z inwestycji długoterminowych jako istotny element przychodów finansowych przedsiębiorstwa.</w:t>
      </w:r>
    </w:p>
    <w:p w14:paraId="2909553C" w14:textId="69C3E688" w:rsidR="005C374D" w:rsidRDefault="00994DD4" w:rsidP="002E3484">
      <w:r>
        <w:rPr>
          <w:noProof/>
        </w:rPr>
        <w:lastRenderedPageBreak/>
        <w:drawing>
          <wp:inline distT="0" distB="0" distL="0" distR="0" wp14:anchorId="1B6FF0F6" wp14:editId="3FF1B143">
            <wp:extent cx="5760720" cy="2936240"/>
            <wp:effectExtent l="0" t="0" r="5080" b="0"/>
            <wp:docPr id="1646402751" name="Obraz 15" descr="Obraz zawierający tekst, zrzut ekranu,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02751" name="Obraz 15" descr="Obraz zawierający tekst, zrzut ekranu, design&#10;&#10;Zawartość wygenerowana przez AI może być niepoprawna."/>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7067C243" w14:textId="56164EBB" w:rsidR="00DC2E11" w:rsidRDefault="00DC2E11" w:rsidP="002E3484">
      <w:r>
        <w:t>16.</w:t>
      </w:r>
      <w:r w:rsidRPr="00DC2E11">
        <w:t xml:space="preserve"> Budżet pozostałych kosztów związanych z działalnością inwestycyjną i finansową</w:t>
      </w:r>
    </w:p>
    <w:p w14:paraId="20B78A32" w14:textId="5AA3F69B" w:rsidR="00F32234" w:rsidRDefault="00F32234" w:rsidP="002E3484">
      <w:r>
        <w:t>Z</w:t>
      </w:r>
      <w:r w:rsidRPr="00F32234">
        <w:t>estawia bilans wydatków na rozwój majątku z przychodami z operacji finansowych i odsetek.</w:t>
      </w:r>
    </w:p>
    <w:p w14:paraId="2AD70671" w14:textId="77777777" w:rsidR="00E2691B" w:rsidRDefault="00E652A6" w:rsidP="002E3484">
      <w:r>
        <w:rPr>
          <w:noProof/>
        </w:rPr>
        <w:drawing>
          <wp:inline distT="0" distB="0" distL="0" distR="0" wp14:anchorId="0D9C44B8" wp14:editId="0BE9734A">
            <wp:extent cx="5760720" cy="2936240"/>
            <wp:effectExtent l="0" t="0" r="5080" b="0"/>
            <wp:docPr id="89838691" name="Obraz 17" descr="Obraz zawierający tekst, Czcionka, zrzut ekranu,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8691" name="Obraz 17" descr="Obraz zawierający tekst, Czcionka, zrzut ekranu, design&#10;&#10;Zawartość wygenerowana przez AI może być niepoprawn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1203A176" w14:textId="46F28ADF" w:rsidR="00160F45" w:rsidRDefault="00E2691B" w:rsidP="002E3484">
      <w:r>
        <w:t>17.Kalku</w:t>
      </w:r>
      <w:r w:rsidR="007C65C1">
        <w:t xml:space="preserve">lacja jednostkowego technicznego kosztu wytworzenia </w:t>
      </w:r>
    </w:p>
    <w:p w14:paraId="145E9F9E" w14:textId="318DF992" w:rsidR="00160F45" w:rsidRDefault="00160F45" w:rsidP="002E3484">
      <w:r w:rsidRPr="00160F45">
        <w:t>Wylicza jednostkowy techniczny koszt wytworzenia oraz wartość zapasów wyrobów gotowych dla każdej z trzech linii produkcyjnych.</w:t>
      </w:r>
    </w:p>
    <w:p w14:paraId="4A64E80B" w14:textId="7B37429E" w:rsidR="00DC2E11" w:rsidRDefault="00E2691B" w:rsidP="002E3484">
      <w:r>
        <w:rPr>
          <w:noProof/>
        </w:rPr>
        <w:lastRenderedPageBreak/>
        <w:drawing>
          <wp:inline distT="0" distB="0" distL="0" distR="0" wp14:anchorId="7041DB7F" wp14:editId="65B2801B">
            <wp:extent cx="5760720" cy="2936240"/>
            <wp:effectExtent l="0" t="0" r="5080" b="0"/>
            <wp:docPr id="694193084" name="Obraz 18"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93084" name="Obraz 18" descr="Obraz zawierający tekst, zrzut ekranu&#10;&#10;Zawartość wygenerowana przez AI może być niepoprawna."/>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1ABAC9CF" w14:textId="02FDC2AE" w:rsidR="0058231F" w:rsidRDefault="0058231F" w:rsidP="002E3484">
      <w:r>
        <w:t>18.</w:t>
      </w:r>
      <w:r w:rsidRPr="0058231F">
        <w:t xml:space="preserve"> Budżet rachunku zysków i strat (Rachunek Kosztów Pełnych)</w:t>
      </w:r>
    </w:p>
    <w:p w14:paraId="3F528FAC" w14:textId="5D3BFE8D" w:rsidR="00160F45" w:rsidRDefault="00160F45" w:rsidP="002E3484">
      <w:r w:rsidRPr="00160F45">
        <w:t>Prezentuje prognozowany wynik finansowy poprzez zestawienie wszystkich planowanych przychodów i kosztów operacyjnych.</w:t>
      </w:r>
    </w:p>
    <w:p w14:paraId="5F7250A0" w14:textId="3F8BF739" w:rsidR="0058231F" w:rsidRDefault="0058231F" w:rsidP="002E3484">
      <w:r>
        <w:rPr>
          <w:noProof/>
        </w:rPr>
        <w:drawing>
          <wp:inline distT="0" distB="0" distL="0" distR="0" wp14:anchorId="77980B2A" wp14:editId="1781B2BB">
            <wp:extent cx="5760720" cy="2936240"/>
            <wp:effectExtent l="0" t="0" r="5080" b="0"/>
            <wp:docPr id="1809218002" name="Obraz 19" descr="Obraz zawierający tekst, Czcionk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18002" name="Obraz 19" descr="Obraz zawierający tekst, Czcionka, zrzut ekranu&#10;&#10;Zawartość wygenerowana przez AI może być niepoprawna."/>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16387F4F" w14:textId="3BDCFD97" w:rsidR="00B83BB0" w:rsidRDefault="00B83BB0" w:rsidP="002E3484">
      <w:r>
        <w:t>19.</w:t>
      </w:r>
      <w:r w:rsidR="005D19A4" w:rsidRPr="005D19A4">
        <w:t xml:space="preserve"> Budżet planowanego rachunku przepływów pieniężnych</w:t>
      </w:r>
    </w:p>
    <w:p w14:paraId="05B3AD2C" w14:textId="14020AFC" w:rsidR="00160F45" w:rsidRDefault="008C5F98" w:rsidP="002E3484">
      <w:r w:rsidRPr="008C5F98">
        <w:t>Analizuje planowane wpływy i wydatki gotówkowe, pozwalając na wyznaczenie salda środków pieniężnych na koniec okresu.</w:t>
      </w:r>
    </w:p>
    <w:p w14:paraId="6D3861C2" w14:textId="77777777" w:rsidR="00625FF8" w:rsidRDefault="00B83BB0" w:rsidP="002E3484">
      <w:r>
        <w:rPr>
          <w:noProof/>
        </w:rPr>
        <w:lastRenderedPageBreak/>
        <w:drawing>
          <wp:inline distT="0" distB="0" distL="0" distR="0" wp14:anchorId="7531C9A5" wp14:editId="482D9388">
            <wp:extent cx="5760720" cy="2936240"/>
            <wp:effectExtent l="0" t="0" r="5080" b="0"/>
            <wp:docPr id="332389667" name="Obraz 20" descr="Obraz zawierający tekst, zrzut ekranu, num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9667" name="Obraz 20" descr="Obraz zawierający tekst, zrzut ekranu, numer, paragon&#10;&#10;Zawartość wygenerowana przez AI może być niepoprawna."/>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6F04279D" w14:textId="77777777" w:rsidR="00B314D6" w:rsidRDefault="00A14D4F" w:rsidP="002E3484">
      <w:pPr>
        <w:rPr>
          <w:noProof/>
        </w:rPr>
      </w:pPr>
      <w:r>
        <w:t>20.  Pro forma p</w:t>
      </w:r>
      <w:r w:rsidRPr="005D19A4">
        <w:t>rzepływów pieniężnych</w:t>
      </w:r>
      <w:r>
        <w:rPr>
          <w:noProof/>
        </w:rPr>
        <w:t xml:space="preserve"> </w:t>
      </w:r>
    </w:p>
    <w:p w14:paraId="236075DC" w14:textId="1B5DEDF6" w:rsidR="00B314D6" w:rsidRDefault="00B314D6" w:rsidP="00B314D6">
      <w:r>
        <w:t>Prezentuje planowane przepływy gotówki poprzez korektę zyskuco pozwala na precyzyjne wyznaczenie końcowego salda środków pieniężnych.</w:t>
      </w:r>
    </w:p>
    <w:p w14:paraId="67FB3DD7" w14:textId="0F3A72FB" w:rsidR="00A14D4F" w:rsidRDefault="00A14D4F" w:rsidP="00B314D6">
      <w:r>
        <w:rPr>
          <w:noProof/>
        </w:rPr>
        <w:drawing>
          <wp:inline distT="0" distB="0" distL="0" distR="0" wp14:anchorId="0CEA72C8" wp14:editId="4098236B">
            <wp:extent cx="5760720" cy="2778760"/>
            <wp:effectExtent l="0" t="0" r="5080" b="2540"/>
            <wp:docPr id="939879565" name="Obraz 2" descr="Obraz zawierający tekst, zrzut ekranu,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9565" name="Obraz 2" descr="Obraz zawierający tekst, zrzut ekranu, paragon&#10;&#10;Zawartość wygenerowana przez AI może być niepoprawna."/>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778760"/>
                    </a:xfrm>
                    <a:prstGeom prst="rect">
                      <a:avLst/>
                    </a:prstGeom>
                  </pic:spPr>
                </pic:pic>
              </a:graphicData>
            </a:graphic>
          </wp:inline>
        </w:drawing>
      </w:r>
    </w:p>
    <w:p w14:paraId="753BE9C1" w14:textId="7A5347ED" w:rsidR="00625FF8" w:rsidRDefault="00625FF8" w:rsidP="002E3484">
      <w:r>
        <w:t>2</w:t>
      </w:r>
      <w:r w:rsidR="00A14D4F">
        <w:t>1</w:t>
      </w:r>
      <w:r>
        <w:t>.Bilans Rok przyszły</w:t>
      </w:r>
    </w:p>
    <w:p w14:paraId="2844FEA1" w14:textId="45121DC8" w:rsidR="008C5F98" w:rsidRDefault="008C5F98" w:rsidP="002E3484">
      <w:r w:rsidRPr="008C5F98">
        <w:t>Obrazuje docelowy stan aktywów i pasywów firmy po pełnym zrealizowaniu wszystkich założeń budżetowych na przyszły rok.</w:t>
      </w:r>
    </w:p>
    <w:p w14:paraId="3E7CC5C2" w14:textId="1A5FEDF4" w:rsidR="0058231F" w:rsidRDefault="00625FF8" w:rsidP="002E3484">
      <w:r>
        <w:rPr>
          <w:noProof/>
        </w:rPr>
        <w:lastRenderedPageBreak/>
        <w:drawing>
          <wp:inline distT="0" distB="0" distL="0" distR="0" wp14:anchorId="13A2606C" wp14:editId="39172685">
            <wp:extent cx="5760720" cy="2936240"/>
            <wp:effectExtent l="0" t="0" r="5080" b="0"/>
            <wp:docPr id="772031554" name="Obraz 21" descr="Obraz zawierający tekst, zrzut ekranu,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1554" name="Obraz 21" descr="Obraz zawierający tekst, zrzut ekranu, paragon, design&#10;&#10;Zawartość wygenerowana przez AI może być niepoprawna."/>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936240"/>
                    </a:xfrm>
                    <a:prstGeom prst="rect">
                      <a:avLst/>
                    </a:prstGeom>
                  </pic:spPr>
                </pic:pic>
              </a:graphicData>
            </a:graphic>
          </wp:inline>
        </w:drawing>
      </w:r>
    </w:p>
    <w:p w14:paraId="10672803" w14:textId="12857823" w:rsidR="001823B9" w:rsidRPr="002E3484" w:rsidRDefault="00EB6A32" w:rsidP="002E3484">
      <w:r>
        <w:rPr>
          <w:noProof/>
        </w:rPr>
        <w:drawing>
          <wp:inline distT="0" distB="0" distL="0" distR="0" wp14:anchorId="255E8AB8" wp14:editId="57AC4DD3">
            <wp:extent cx="5760720" cy="2778760"/>
            <wp:effectExtent l="0" t="0" r="5080" b="2540"/>
            <wp:docPr id="791320391" name="Obraz 1" descr="Obraz zawierający zrzut ekranu, diagram,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20391" name="Obraz 1" descr="Obraz zawierający zrzut ekranu, diagram, design&#10;&#10;Zawartość wygenerowana przez AI może być niepoprawna."/>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78760"/>
                    </a:xfrm>
                    <a:prstGeom prst="rect">
                      <a:avLst/>
                    </a:prstGeom>
                  </pic:spPr>
                </pic:pic>
              </a:graphicData>
            </a:graphic>
          </wp:inline>
        </w:drawing>
      </w:r>
    </w:p>
    <w:p w14:paraId="06DE78D9" w14:textId="51FB661F" w:rsidR="00916325" w:rsidRDefault="00FA6BFB" w:rsidP="00702948">
      <w:pPr>
        <w:pStyle w:val="Nagwek1"/>
      </w:pPr>
      <w:r>
        <w:t>6.</w:t>
      </w:r>
      <w:r w:rsidR="00702948">
        <w:t xml:space="preserve"> </w:t>
      </w:r>
      <w:r w:rsidR="002A6754">
        <w:t>Wnio</w:t>
      </w:r>
      <w:r w:rsidR="00916325">
        <w:t xml:space="preserve">ski i podsumowanie </w:t>
      </w:r>
    </w:p>
    <w:p w14:paraId="0F18A586" w14:textId="77777777" w:rsidR="00FA2BF6" w:rsidRPr="00FA2BF6" w:rsidRDefault="00FA2BF6" w:rsidP="00BC540D">
      <w:pPr>
        <w:pStyle w:val="Nagwek2"/>
      </w:pPr>
      <w:r w:rsidRPr="00FA2BF6">
        <w:t>6.1 Ocena prototypu</w:t>
      </w:r>
    </w:p>
    <w:p w14:paraId="116B2880" w14:textId="4220B6DE" w:rsidR="00FA2BF6" w:rsidRPr="00FA2BF6" w:rsidRDefault="00FA2BF6" w:rsidP="00FA2BF6">
      <w:r w:rsidRPr="00FA2BF6">
        <w:t>Stworzony prototyp skutecznie wspiera proces budżetowania w przedsiębiorstwie produkcyjnym, umożliwiając kompleksową analizę dziesięciu głównych obszarów budżetowych. Implementacja dwóch modeli rachunku kosztów (pełnych i zmiennych) pozwala na porównawcze analizy struktury kosztów. Model danych oparty na schemacie gwiazdy zapewnia elastyczność i możliwość rozszerzania systemu o nowe produkty czy linie produkcyjne. Dashboard kierowniczy dostarcza kluczowych KPI wspierających szybkie podejmowanie decyzji zarządczych.</w:t>
      </w:r>
    </w:p>
    <w:p w14:paraId="56FD6C13" w14:textId="77777777" w:rsidR="00FA2BF6" w:rsidRPr="00FA2BF6" w:rsidRDefault="00FA2BF6" w:rsidP="00BC540D">
      <w:pPr>
        <w:pStyle w:val="Nagwek2"/>
      </w:pPr>
      <w:r w:rsidRPr="00FA2BF6">
        <w:lastRenderedPageBreak/>
        <w:t>6.2 Ograniczenia</w:t>
      </w:r>
    </w:p>
    <w:p w14:paraId="71526328" w14:textId="37B72557" w:rsidR="00FA2BF6" w:rsidRPr="00FA2BF6" w:rsidRDefault="00FA2BF6" w:rsidP="00FA2BF6">
      <w:r w:rsidRPr="00FA2BF6">
        <w:t xml:space="preserve">Prototyp nie uwzględnia dynamicznych zmian cen materiałów i robocizny, operując tylko na standardowych kosztach. Brakuje mechanizmów analizy odchyleń plan vs realizacja, które w rzeczywistym środowisku są kluczowe dla </w:t>
      </w:r>
      <w:r w:rsidR="00934B36">
        <w:t>kontroli</w:t>
      </w:r>
      <w:r w:rsidRPr="00FA2BF6">
        <w:t>. System nie zawiera automatycznego prognozowania sprzedaży i nie integruje się z zewnętrznymi źródłami danych typu ERP. Polityka zapasów jest uproszczona do stałego procentu, nie uwzględniając sezonowości.</w:t>
      </w:r>
    </w:p>
    <w:p w14:paraId="00B2F823" w14:textId="53E542FB" w:rsidR="00FA2BF6" w:rsidRPr="00FA2BF6" w:rsidRDefault="00FA2BF6" w:rsidP="00BC540D">
      <w:pPr>
        <w:pStyle w:val="Nagwek2"/>
      </w:pPr>
      <w:r w:rsidRPr="00FA2BF6">
        <w:t>6.3 Moż</w:t>
      </w:r>
      <w:r>
        <w:t>l</w:t>
      </w:r>
      <w:r w:rsidRPr="00FA2BF6">
        <w:t>iwe kierunki rozwoju</w:t>
      </w:r>
    </w:p>
    <w:p w14:paraId="4EB77C11" w14:textId="76EE091F" w:rsidR="0034505C" w:rsidRDefault="00FA2BF6" w:rsidP="1286EBA9">
      <w:r w:rsidRPr="00FA2BF6">
        <w:t xml:space="preserve">System można </w:t>
      </w:r>
      <w:r w:rsidR="00BC540D" w:rsidRPr="00BC540D">
        <w:t>rozwinąć</w:t>
      </w:r>
      <w:r w:rsidRPr="00FA2BF6">
        <w:t xml:space="preserve"> o moduł analizy odchyleń porównujący planowane </w:t>
      </w:r>
      <w:r w:rsidR="00BC540D" w:rsidRPr="00BC540D">
        <w:t xml:space="preserve">wartości </w:t>
      </w:r>
      <w:r w:rsidRPr="00FA2BF6">
        <w:t>z rzeczywistą realizacją</w:t>
      </w:r>
      <w:r w:rsidR="00BC540D" w:rsidRPr="00BC540D">
        <w:t xml:space="preserve"> oraz identyfikujący przyczyny rozbieżności. Dalszy rozwój mógłby obejmować zaawansowane funkcje prognozowania oparte na danych historycznych oraz analizy wielookresowe umożliwiające śledzenie trendów między kolejnymi okresami budżetowymi. Przydatne byłoby także dodanie mechanizmów symulacyjnych pozwalających na testowanie różnych wariantów decyzyjnych i ich wpływu na wyniki finansowe przedsiębiorstwa.</w:t>
      </w:r>
    </w:p>
    <w:p w14:paraId="75CDAED2" w14:textId="2931D28C" w:rsidR="0034505C" w:rsidRPr="0049412E" w:rsidRDefault="0034505C" w:rsidP="0034505C">
      <w:pPr>
        <w:pStyle w:val="Nagwek1"/>
        <w:rPr>
          <w:lang w:val="en-GB"/>
        </w:rPr>
      </w:pPr>
      <w:r w:rsidRPr="0049412E">
        <w:rPr>
          <w:lang w:val="en-GB"/>
        </w:rPr>
        <w:t xml:space="preserve">7. </w:t>
      </w:r>
      <w:proofErr w:type="spellStart"/>
      <w:r w:rsidRPr="0049412E">
        <w:rPr>
          <w:lang w:val="en-GB"/>
        </w:rPr>
        <w:t>Załączniki</w:t>
      </w:r>
      <w:proofErr w:type="spellEnd"/>
      <w:r w:rsidRPr="0049412E">
        <w:rPr>
          <w:lang w:val="en-GB"/>
        </w:rPr>
        <w:t xml:space="preserve">  </w:t>
      </w:r>
    </w:p>
    <w:p w14:paraId="011DF85D" w14:textId="59F82C6A" w:rsidR="0034505C" w:rsidRPr="0049412E" w:rsidRDefault="0034505C" w:rsidP="1286EBA9">
      <w:pPr>
        <w:rPr>
          <w:lang w:val="en-GB"/>
        </w:rPr>
      </w:pPr>
      <w:proofErr w:type="spellStart"/>
      <w:r w:rsidRPr="0049412E">
        <w:rPr>
          <w:lang w:val="en-GB"/>
        </w:rPr>
        <w:t>Kod</w:t>
      </w:r>
      <w:proofErr w:type="spellEnd"/>
      <w:r w:rsidRPr="0049412E">
        <w:rPr>
          <w:lang w:val="en-GB"/>
        </w:rPr>
        <w:t xml:space="preserve"> SQL: </w:t>
      </w:r>
    </w:p>
    <w:p w14:paraId="483E37D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6A9955"/>
          <w:kern w:val="0"/>
          <w:sz w:val="16"/>
          <w:szCs w:val="16"/>
          <w:lang w:val="en-GB" w:eastAsia="pl-PL"/>
          <w14:ligatures w14:val="none"/>
        </w:rPr>
        <w:t>-- WARNING: This schema is for context only and is not meant to be run.</w:t>
      </w:r>
    </w:p>
    <w:p w14:paraId="15F03A4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6A9955"/>
          <w:kern w:val="0"/>
          <w:sz w:val="16"/>
          <w:szCs w:val="16"/>
          <w:lang w:val="en-GB" w:eastAsia="pl-PL"/>
          <w14:ligatures w14:val="none"/>
        </w:rPr>
        <w:t>-- Table order and constraints may not be valid for execution.</w:t>
      </w:r>
    </w:p>
    <w:p w14:paraId="3BF75D4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p>
    <w:p w14:paraId="1BC13C5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.D_Koszty_Wydzialowe_Kontrolowane</w:t>
      </w:r>
      <w:proofErr w:type="spellEnd"/>
      <w:r w:rsidRPr="00702948">
        <w:rPr>
          <w:rFonts w:ascii="Menlo" w:eastAsia="Times New Roman" w:hAnsi="Menlo" w:cs="Menlo"/>
          <w:color w:val="CCCCCC"/>
          <w:kern w:val="0"/>
          <w:sz w:val="16"/>
          <w:szCs w:val="16"/>
          <w:lang w:eastAsia="pl-PL"/>
          <w14:ligatures w14:val="none"/>
        </w:rPr>
        <w:t xml:space="preserve"> (</w:t>
      </w:r>
    </w:p>
    <w:p w14:paraId="5F34922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id_koszt_wydzialowy_kontrolowany</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7ED78CA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CCCCCC"/>
          <w:kern w:val="0"/>
          <w:sz w:val="16"/>
          <w:szCs w:val="16"/>
          <w:lang w:eastAsia="pl-PL"/>
          <w14:ligatures w14:val="none"/>
        </w:rPr>
        <w:t xml:space="preserve">nazwa </w:t>
      </w:r>
      <w:proofErr w:type="spellStart"/>
      <w:r w:rsidRPr="00702948">
        <w:rPr>
          <w:rFonts w:ascii="Menlo" w:eastAsia="Times New Roman" w:hAnsi="Menlo" w:cs="Menlo"/>
          <w:color w:val="569CD6"/>
          <w:kern w:val="0"/>
          <w:sz w:val="16"/>
          <w:szCs w:val="16"/>
          <w:lang w:eastAsia="pl-PL"/>
          <w14:ligatures w14:val="none"/>
        </w:rPr>
        <w:t>character</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varying</w:t>
      </w:r>
      <w:proofErr w:type="spellEnd"/>
      <w:r w:rsidRPr="00702948">
        <w:rPr>
          <w:rFonts w:ascii="Menlo" w:eastAsia="Times New Roman" w:hAnsi="Menlo" w:cs="Menlo"/>
          <w:color w:val="CCCCCC"/>
          <w:kern w:val="0"/>
          <w:sz w:val="16"/>
          <w:szCs w:val="16"/>
          <w:lang w:eastAsia="pl-PL"/>
          <w14:ligatures w14:val="none"/>
        </w:rPr>
        <w:t>,</w:t>
      </w:r>
    </w:p>
    <w:p w14:paraId="2E3BBC2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D_Koszty_Wydzialowe_Kontrolowane_pkey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PRIMARY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id_koszt_wydzialowy_kontrolowany</w:t>
      </w:r>
      <w:proofErr w:type="spellEnd"/>
      <w:r w:rsidRPr="00702948">
        <w:rPr>
          <w:rFonts w:ascii="Menlo" w:eastAsia="Times New Roman" w:hAnsi="Menlo" w:cs="Menlo"/>
          <w:color w:val="CCCCCC"/>
          <w:kern w:val="0"/>
          <w:sz w:val="16"/>
          <w:szCs w:val="16"/>
          <w:lang w:eastAsia="pl-PL"/>
          <w14:ligatures w14:val="none"/>
        </w:rPr>
        <w:t>)</w:t>
      </w:r>
    </w:p>
    <w:p w14:paraId="44AD398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4485777E"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.D_Koszty_Wydzialowe_Niekontrolowane</w:t>
      </w:r>
      <w:proofErr w:type="spellEnd"/>
      <w:r w:rsidRPr="00702948">
        <w:rPr>
          <w:rFonts w:ascii="Menlo" w:eastAsia="Times New Roman" w:hAnsi="Menlo" w:cs="Menlo"/>
          <w:color w:val="CCCCCC"/>
          <w:kern w:val="0"/>
          <w:sz w:val="16"/>
          <w:szCs w:val="16"/>
          <w:lang w:eastAsia="pl-PL"/>
          <w14:ligatures w14:val="none"/>
        </w:rPr>
        <w:t xml:space="preserve"> (</w:t>
      </w:r>
    </w:p>
    <w:p w14:paraId="4F45E92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id_koszt_wydzialowy_niekontrolowany</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480D4DF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nazwa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character</w:t>
      </w:r>
      <w:r w:rsidRPr="00702948">
        <w:rPr>
          <w:rFonts w:ascii="Menlo" w:eastAsia="Times New Roman" w:hAnsi="Menlo" w:cs="Menlo"/>
          <w:color w:val="CCCCCC"/>
          <w:kern w:val="0"/>
          <w:sz w:val="16"/>
          <w:szCs w:val="16"/>
          <w:lang w:val="en-GB" w:eastAsia="pl-PL"/>
          <w14:ligatures w14:val="none"/>
        </w:rPr>
        <w:t xml:space="preserve"> varying,</w:t>
      </w:r>
    </w:p>
    <w:p w14:paraId="4175A2D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D_Koszty_Wydzialowe_Niekontrolowane_pkey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PRIMARY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id_koszt_wydzialowy_niekontrolowany</w:t>
      </w:r>
      <w:proofErr w:type="spellEnd"/>
      <w:r w:rsidRPr="00702948">
        <w:rPr>
          <w:rFonts w:ascii="Menlo" w:eastAsia="Times New Roman" w:hAnsi="Menlo" w:cs="Menlo"/>
          <w:color w:val="CCCCCC"/>
          <w:kern w:val="0"/>
          <w:sz w:val="16"/>
          <w:szCs w:val="16"/>
          <w:lang w:eastAsia="pl-PL"/>
          <w14:ligatures w14:val="none"/>
        </w:rPr>
        <w:t>)</w:t>
      </w:r>
    </w:p>
    <w:p w14:paraId="58F4502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2FB4617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.D</w:t>
      </w:r>
      <w:proofErr w:type="gramEnd"/>
      <w:r w:rsidRPr="00702948">
        <w:rPr>
          <w:rFonts w:ascii="Menlo" w:eastAsia="Times New Roman" w:hAnsi="Menlo" w:cs="Menlo"/>
          <w:color w:val="CCCCCC"/>
          <w:kern w:val="0"/>
          <w:sz w:val="16"/>
          <w:szCs w:val="16"/>
          <w:lang w:val="en-GB" w:eastAsia="pl-PL"/>
          <w14:ligatures w14:val="none"/>
        </w:rPr>
        <w:t>_Linia</w:t>
      </w:r>
      <w:proofErr w:type="spellEnd"/>
      <w:r w:rsidRPr="00702948">
        <w:rPr>
          <w:rFonts w:ascii="Menlo" w:eastAsia="Times New Roman" w:hAnsi="Menlo" w:cs="Menlo"/>
          <w:color w:val="CCCCCC"/>
          <w:kern w:val="0"/>
          <w:sz w:val="16"/>
          <w:szCs w:val="16"/>
          <w:lang w:val="en-GB" w:eastAsia="pl-PL"/>
          <w14:ligatures w14:val="none"/>
        </w:rPr>
        <w:t xml:space="preserve"> (</w:t>
      </w:r>
    </w:p>
    <w:p w14:paraId="360B853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id_linia</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730191C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nazwa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character</w:t>
      </w:r>
      <w:r w:rsidRPr="00702948">
        <w:rPr>
          <w:rFonts w:ascii="Menlo" w:eastAsia="Times New Roman" w:hAnsi="Menlo" w:cs="Menlo"/>
          <w:color w:val="CCCCCC"/>
          <w:kern w:val="0"/>
          <w:sz w:val="16"/>
          <w:szCs w:val="16"/>
          <w:lang w:val="en-GB" w:eastAsia="pl-PL"/>
          <w14:ligatures w14:val="none"/>
        </w:rPr>
        <w:t xml:space="preserve"> varying,</w:t>
      </w:r>
    </w:p>
    <w:p w14:paraId="1E42452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D_Linia_pkey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id_linia</w:t>
      </w:r>
      <w:proofErr w:type="spellEnd"/>
      <w:r w:rsidRPr="00702948">
        <w:rPr>
          <w:rFonts w:ascii="Menlo" w:eastAsia="Times New Roman" w:hAnsi="Menlo" w:cs="Menlo"/>
          <w:color w:val="CCCCCC"/>
          <w:kern w:val="0"/>
          <w:sz w:val="16"/>
          <w:szCs w:val="16"/>
          <w:lang w:val="en-GB" w:eastAsia="pl-PL"/>
          <w14:ligatures w14:val="none"/>
        </w:rPr>
        <w:t>)</w:t>
      </w:r>
    </w:p>
    <w:p w14:paraId="6F62C18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lastRenderedPageBreak/>
        <w:t>);</w:t>
      </w:r>
    </w:p>
    <w:p w14:paraId="3AA831C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.D</w:t>
      </w:r>
      <w:proofErr w:type="gramEnd"/>
      <w:r w:rsidRPr="00702948">
        <w:rPr>
          <w:rFonts w:ascii="Menlo" w:eastAsia="Times New Roman" w:hAnsi="Menlo" w:cs="Menlo"/>
          <w:color w:val="CCCCCC"/>
          <w:kern w:val="0"/>
          <w:sz w:val="16"/>
          <w:szCs w:val="16"/>
          <w:lang w:val="en-GB" w:eastAsia="pl-PL"/>
          <w14:ligatures w14:val="none"/>
        </w:rPr>
        <w:t>_Material</w:t>
      </w:r>
      <w:proofErr w:type="spellEnd"/>
      <w:r w:rsidRPr="00702948">
        <w:rPr>
          <w:rFonts w:ascii="Menlo" w:eastAsia="Times New Roman" w:hAnsi="Menlo" w:cs="Menlo"/>
          <w:color w:val="CCCCCC"/>
          <w:kern w:val="0"/>
          <w:sz w:val="16"/>
          <w:szCs w:val="16"/>
          <w:lang w:val="en-GB" w:eastAsia="pl-PL"/>
          <w14:ligatures w14:val="none"/>
        </w:rPr>
        <w:t xml:space="preserve"> (</w:t>
      </w:r>
    </w:p>
    <w:p w14:paraId="6189E32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id_material</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01DB21F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nazwa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character</w:t>
      </w:r>
      <w:r w:rsidRPr="00702948">
        <w:rPr>
          <w:rFonts w:ascii="Menlo" w:eastAsia="Times New Roman" w:hAnsi="Menlo" w:cs="Menlo"/>
          <w:color w:val="CCCCCC"/>
          <w:kern w:val="0"/>
          <w:sz w:val="16"/>
          <w:szCs w:val="16"/>
          <w:lang w:val="en-GB" w:eastAsia="pl-PL"/>
          <w14:ligatures w14:val="none"/>
        </w:rPr>
        <w:t xml:space="preserve"> varying,</w:t>
      </w:r>
    </w:p>
    <w:p w14:paraId="4EB1A97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jednostka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character</w:t>
      </w:r>
      <w:r w:rsidRPr="00702948">
        <w:rPr>
          <w:rFonts w:ascii="Menlo" w:eastAsia="Times New Roman" w:hAnsi="Menlo" w:cs="Menlo"/>
          <w:color w:val="CCCCCC"/>
          <w:kern w:val="0"/>
          <w:sz w:val="16"/>
          <w:szCs w:val="16"/>
          <w:lang w:val="en-GB" w:eastAsia="pl-PL"/>
          <w14:ligatures w14:val="none"/>
        </w:rPr>
        <w:t xml:space="preserve"> varying,</w:t>
      </w:r>
    </w:p>
    <w:p w14:paraId="10BEF35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D_Material_pkey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id_material</w:t>
      </w:r>
      <w:proofErr w:type="spellEnd"/>
      <w:r w:rsidRPr="00702948">
        <w:rPr>
          <w:rFonts w:ascii="Menlo" w:eastAsia="Times New Roman" w:hAnsi="Menlo" w:cs="Menlo"/>
          <w:color w:val="CCCCCC"/>
          <w:kern w:val="0"/>
          <w:sz w:val="16"/>
          <w:szCs w:val="16"/>
          <w:lang w:val="en-GB" w:eastAsia="pl-PL"/>
          <w14:ligatures w14:val="none"/>
        </w:rPr>
        <w:t>)</w:t>
      </w:r>
    </w:p>
    <w:p w14:paraId="0889B7B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265A4F1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 xml:space="preserve"> (</w:t>
      </w:r>
    </w:p>
    <w:p w14:paraId="7198C3C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0C9B796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rok</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438CD1E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D_Okres_pkey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0C5DB6A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02350AC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.D</w:t>
      </w:r>
      <w:proofErr w:type="gramEnd"/>
      <w:r w:rsidRPr="00702948">
        <w:rPr>
          <w:rFonts w:ascii="Menlo" w:eastAsia="Times New Roman" w:hAnsi="Menlo" w:cs="Menlo"/>
          <w:color w:val="CCCCCC"/>
          <w:kern w:val="0"/>
          <w:sz w:val="16"/>
          <w:szCs w:val="16"/>
          <w:lang w:val="en-GB" w:eastAsia="pl-PL"/>
          <w14:ligatures w14:val="none"/>
        </w:rPr>
        <w:t>_Produkt</w:t>
      </w:r>
      <w:proofErr w:type="spellEnd"/>
      <w:r w:rsidRPr="00702948">
        <w:rPr>
          <w:rFonts w:ascii="Menlo" w:eastAsia="Times New Roman" w:hAnsi="Menlo" w:cs="Menlo"/>
          <w:color w:val="CCCCCC"/>
          <w:kern w:val="0"/>
          <w:sz w:val="16"/>
          <w:szCs w:val="16"/>
          <w:lang w:val="en-GB" w:eastAsia="pl-PL"/>
          <w14:ligatures w14:val="none"/>
        </w:rPr>
        <w:t xml:space="preserve"> (</w:t>
      </w:r>
    </w:p>
    <w:p w14:paraId="47EBFDB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id_produkt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4370310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nazwa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character</w:t>
      </w:r>
      <w:r w:rsidRPr="00702948">
        <w:rPr>
          <w:rFonts w:ascii="Menlo" w:eastAsia="Times New Roman" w:hAnsi="Menlo" w:cs="Menlo"/>
          <w:color w:val="CCCCCC"/>
          <w:kern w:val="0"/>
          <w:sz w:val="16"/>
          <w:szCs w:val="16"/>
          <w:lang w:val="en-GB" w:eastAsia="pl-PL"/>
          <w14:ligatures w14:val="none"/>
        </w:rPr>
        <w:t xml:space="preserve"> varying,</w:t>
      </w:r>
    </w:p>
    <w:p w14:paraId="42153C6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fk_id_linia</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43BAD5A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D_Produkt_pkey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id_produkt</w:t>
      </w:r>
      <w:proofErr w:type="spellEnd"/>
      <w:r w:rsidRPr="00702948">
        <w:rPr>
          <w:rFonts w:ascii="Menlo" w:eastAsia="Times New Roman" w:hAnsi="Menlo" w:cs="Menlo"/>
          <w:color w:val="CCCCCC"/>
          <w:kern w:val="0"/>
          <w:sz w:val="16"/>
          <w:szCs w:val="16"/>
          <w:lang w:val="en-GB" w:eastAsia="pl-PL"/>
          <w14:ligatures w14:val="none"/>
        </w:rPr>
        <w:t>),</w:t>
      </w:r>
    </w:p>
    <w:p w14:paraId="71A2E47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D_Produkt_fk_id_linia_fkey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fk_id_linia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_Linia</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id_linia</w:t>
      </w:r>
      <w:proofErr w:type="spellEnd"/>
      <w:r w:rsidRPr="00702948">
        <w:rPr>
          <w:rFonts w:ascii="Menlo" w:eastAsia="Times New Roman" w:hAnsi="Menlo" w:cs="Menlo"/>
          <w:color w:val="CCCCCC"/>
          <w:kern w:val="0"/>
          <w:sz w:val="16"/>
          <w:szCs w:val="16"/>
          <w:lang w:val="en-GB" w:eastAsia="pl-PL"/>
          <w14:ligatures w14:val="none"/>
        </w:rPr>
        <w:t>)</w:t>
      </w:r>
    </w:p>
    <w:p w14:paraId="1122CA8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7EC039B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.D_Rodzaj_Aktywa_Obrotowe</w:t>
      </w:r>
      <w:proofErr w:type="spellEnd"/>
      <w:r w:rsidRPr="00702948">
        <w:rPr>
          <w:rFonts w:ascii="Menlo" w:eastAsia="Times New Roman" w:hAnsi="Menlo" w:cs="Menlo"/>
          <w:color w:val="CCCCCC"/>
          <w:kern w:val="0"/>
          <w:sz w:val="16"/>
          <w:szCs w:val="16"/>
          <w:lang w:eastAsia="pl-PL"/>
          <w14:ligatures w14:val="none"/>
        </w:rPr>
        <w:t xml:space="preserve"> (</w:t>
      </w:r>
    </w:p>
    <w:p w14:paraId="2F73F74E"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id_rodzaj_aktywa_obrotowe</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0EE3378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wyszczegolnienie</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character</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varying</w:t>
      </w:r>
      <w:proofErr w:type="spellEnd"/>
      <w:r w:rsidRPr="00702948">
        <w:rPr>
          <w:rFonts w:ascii="Menlo" w:eastAsia="Times New Roman" w:hAnsi="Menlo" w:cs="Menlo"/>
          <w:color w:val="CCCCCC"/>
          <w:kern w:val="0"/>
          <w:sz w:val="16"/>
          <w:szCs w:val="16"/>
          <w:lang w:eastAsia="pl-PL"/>
          <w14:ligatures w14:val="none"/>
        </w:rPr>
        <w:t>,</w:t>
      </w:r>
    </w:p>
    <w:p w14:paraId="3DD6788F"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D_Rodzaj_Aktywa_Obrotowe_pkey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PRIMARY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id_rodzaj_aktywa_obrotowe</w:t>
      </w:r>
      <w:proofErr w:type="spellEnd"/>
      <w:r w:rsidRPr="00702948">
        <w:rPr>
          <w:rFonts w:ascii="Menlo" w:eastAsia="Times New Roman" w:hAnsi="Menlo" w:cs="Menlo"/>
          <w:color w:val="CCCCCC"/>
          <w:kern w:val="0"/>
          <w:sz w:val="16"/>
          <w:szCs w:val="16"/>
          <w:lang w:eastAsia="pl-PL"/>
          <w14:ligatures w14:val="none"/>
        </w:rPr>
        <w:t>)</w:t>
      </w:r>
    </w:p>
    <w:p w14:paraId="67DBCE1A"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767EB89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.D_Rodzaj_Aktywa_Trwale</w:t>
      </w:r>
      <w:proofErr w:type="spellEnd"/>
      <w:r w:rsidRPr="00702948">
        <w:rPr>
          <w:rFonts w:ascii="Menlo" w:eastAsia="Times New Roman" w:hAnsi="Menlo" w:cs="Menlo"/>
          <w:color w:val="CCCCCC"/>
          <w:kern w:val="0"/>
          <w:sz w:val="16"/>
          <w:szCs w:val="16"/>
          <w:lang w:eastAsia="pl-PL"/>
          <w14:ligatures w14:val="none"/>
        </w:rPr>
        <w:t xml:space="preserve"> (</w:t>
      </w:r>
    </w:p>
    <w:p w14:paraId="767BC64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id_rodzaj_aktywa_trwale</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05727AC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wyszczegolnienie</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character</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varying</w:t>
      </w:r>
      <w:proofErr w:type="spellEnd"/>
      <w:r w:rsidRPr="00702948">
        <w:rPr>
          <w:rFonts w:ascii="Menlo" w:eastAsia="Times New Roman" w:hAnsi="Menlo" w:cs="Menlo"/>
          <w:color w:val="CCCCCC"/>
          <w:kern w:val="0"/>
          <w:sz w:val="16"/>
          <w:szCs w:val="16"/>
          <w:lang w:eastAsia="pl-PL"/>
          <w14:ligatures w14:val="none"/>
        </w:rPr>
        <w:t>,</w:t>
      </w:r>
    </w:p>
    <w:p w14:paraId="13DC9D7A"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D_Rodzaj_Aktywa_Trwale_pkey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PRIMARY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id_rodzaj_aktywa_trwale</w:t>
      </w:r>
      <w:proofErr w:type="spellEnd"/>
      <w:r w:rsidRPr="00702948">
        <w:rPr>
          <w:rFonts w:ascii="Menlo" w:eastAsia="Times New Roman" w:hAnsi="Menlo" w:cs="Menlo"/>
          <w:color w:val="CCCCCC"/>
          <w:kern w:val="0"/>
          <w:sz w:val="16"/>
          <w:szCs w:val="16"/>
          <w:lang w:eastAsia="pl-PL"/>
          <w14:ligatures w14:val="none"/>
        </w:rPr>
        <w:t>)</w:t>
      </w:r>
    </w:p>
    <w:p w14:paraId="119216D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2C83989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.D</w:t>
      </w:r>
      <w:proofErr w:type="gramEnd"/>
      <w:r w:rsidRPr="00702948">
        <w:rPr>
          <w:rFonts w:ascii="Menlo" w:eastAsia="Times New Roman" w:hAnsi="Menlo" w:cs="Menlo"/>
          <w:color w:val="CCCCCC"/>
          <w:kern w:val="0"/>
          <w:sz w:val="16"/>
          <w:szCs w:val="16"/>
          <w:lang w:val="en-GB" w:eastAsia="pl-PL"/>
          <w14:ligatures w14:val="none"/>
        </w:rPr>
        <w:t>_Rodzaj_Kapital_Obcy</w:t>
      </w:r>
      <w:proofErr w:type="spellEnd"/>
      <w:r w:rsidRPr="00702948">
        <w:rPr>
          <w:rFonts w:ascii="Menlo" w:eastAsia="Times New Roman" w:hAnsi="Menlo" w:cs="Menlo"/>
          <w:color w:val="CCCCCC"/>
          <w:kern w:val="0"/>
          <w:sz w:val="16"/>
          <w:szCs w:val="16"/>
          <w:lang w:val="en-GB" w:eastAsia="pl-PL"/>
          <w14:ligatures w14:val="none"/>
        </w:rPr>
        <w:t xml:space="preserve"> (</w:t>
      </w:r>
    </w:p>
    <w:p w14:paraId="4F829CB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id_rodzaj_kapital_obcy</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60C2347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wyszczegolnienie</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character</w:t>
      </w:r>
      <w:r w:rsidRPr="00702948">
        <w:rPr>
          <w:rFonts w:ascii="Menlo" w:eastAsia="Times New Roman" w:hAnsi="Menlo" w:cs="Menlo"/>
          <w:color w:val="CCCCCC"/>
          <w:kern w:val="0"/>
          <w:sz w:val="16"/>
          <w:szCs w:val="16"/>
          <w:lang w:val="en-GB" w:eastAsia="pl-PL"/>
          <w14:ligatures w14:val="none"/>
        </w:rPr>
        <w:t xml:space="preserve"> varying,</w:t>
      </w:r>
    </w:p>
    <w:p w14:paraId="15630D2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D_Rodzaj_Kapital_Obcy_pkey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id_rodzaj_kapital_obcy</w:t>
      </w:r>
      <w:proofErr w:type="spellEnd"/>
      <w:r w:rsidRPr="00702948">
        <w:rPr>
          <w:rFonts w:ascii="Menlo" w:eastAsia="Times New Roman" w:hAnsi="Menlo" w:cs="Menlo"/>
          <w:color w:val="CCCCCC"/>
          <w:kern w:val="0"/>
          <w:sz w:val="16"/>
          <w:szCs w:val="16"/>
          <w:lang w:val="en-GB" w:eastAsia="pl-PL"/>
          <w14:ligatures w14:val="none"/>
        </w:rPr>
        <w:t>)</w:t>
      </w:r>
    </w:p>
    <w:p w14:paraId="13FD325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7380256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.D</w:t>
      </w:r>
      <w:proofErr w:type="gramEnd"/>
      <w:r w:rsidRPr="00702948">
        <w:rPr>
          <w:rFonts w:ascii="Menlo" w:eastAsia="Times New Roman" w:hAnsi="Menlo" w:cs="Menlo"/>
          <w:color w:val="CCCCCC"/>
          <w:kern w:val="0"/>
          <w:sz w:val="16"/>
          <w:szCs w:val="16"/>
          <w:lang w:val="en-GB" w:eastAsia="pl-PL"/>
          <w14:ligatures w14:val="none"/>
        </w:rPr>
        <w:t>_Rodzaj_Kapital_Wlasny</w:t>
      </w:r>
      <w:proofErr w:type="spellEnd"/>
      <w:r w:rsidRPr="00702948">
        <w:rPr>
          <w:rFonts w:ascii="Menlo" w:eastAsia="Times New Roman" w:hAnsi="Menlo" w:cs="Menlo"/>
          <w:color w:val="CCCCCC"/>
          <w:kern w:val="0"/>
          <w:sz w:val="16"/>
          <w:szCs w:val="16"/>
          <w:lang w:val="en-GB" w:eastAsia="pl-PL"/>
          <w14:ligatures w14:val="none"/>
        </w:rPr>
        <w:t xml:space="preserve"> (</w:t>
      </w:r>
    </w:p>
    <w:p w14:paraId="1627509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id_rodzaj_kapital_wlasny</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7D4C3E1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wyszczegolnienie</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character</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varying</w:t>
      </w:r>
      <w:proofErr w:type="spellEnd"/>
      <w:r w:rsidRPr="00702948">
        <w:rPr>
          <w:rFonts w:ascii="Menlo" w:eastAsia="Times New Roman" w:hAnsi="Menlo" w:cs="Menlo"/>
          <w:color w:val="CCCCCC"/>
          <w:kern w:val="0"/>
          <w:sz w:val="16"/>
          <w:szCs w:val="16"/>
          <w:lang w:eastAsia="pl-PL"/>
          <w14:ligatures w14:val="none"/>
        </w:rPr>
        <w:t>,</w:t>
      </w:r>
    </w:p>
    <w:p w14:paraId="70F62ABA"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D_Rodzaj_Kapital_Wlasny_pkey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PRIMARY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id_rodzaj_kapital_wlasny</w:t>
      </w:r>
      <w:proofErr w:type="spellEnd"/>
      <w:r w:rsidRPr="00702948">
        <w:rPr>
          <w:rFonts w:ascii="Menlo" w:eastAsia="Times New Roman" w:hAnsi="Menlo" w:cs="Menlo"/>
          <w:color w:val="CCCCCC"/>
          <w:kern w:val="0"/>
          <w:sz w:val="16"/>
          <w:szCs w:val="16"/>
          <w:lang w:eastAsia="pl-PL"/>
          <w14:ligatures w14:val="none"/>
        </w:rPr>
        <w:t>)</w:t>
      </w:r>
    </w:p>
    <w:p w14:paraId="2ED21AE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4D5E069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lastRenderedPageBreak/>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.D_Rodzaj_Kosztu</w:t>
      </w:r>
      <w:proofErr w:type="spellEnd"/>
      <w:r w:rsidRPr="00702948">
        <w:rPr>
          <w:rFonts w:ascii="Menlo" w:eastAsia="Times New Roman" w:hAnsi="Menlo" w:cs="Menlo"/>
          <w:color w:val="CCCCCC"/>
          <w:kern w:val="0"/>
          <w:sz w:val="16"/>
          <w:szCs w:val="16"/>
          <w:lang w:eastAsia="pl-PL"/>
          <w14:ligatures w14:val="none"/>
        </w:rPr>
        <w:t xml:space="preserve"> (</w:t>
      </w:r>
    </w:p>
    <w:p w14:paraId="2B2F114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id_rodzaj_kosztu</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47B62BB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nazwa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character</w:t>
      </w:r>
      <w:r w:rsidRPr="00702948">
        <w:rPr>
          <w:rFonts w:ascii="Menlo" w:eastAsia="Times New Roman" w:hAnsi="Menlo" w:cs="Menlo"/>
          <w:color w:val="CCCCCC"/>
          <w:kern w:val="0"/>
          <w:sz w:val="16"/>
          <w:szCs w:val="16"/>
          <w:lang w:val="en-GB" w:eastAsia="pl-PL"/>
          <w14:ligatures w14:val="none"/>
        </w:rPr>
        <w:t xml:space="preserve"> varying,</w:t>
      </w:r>
    </w:p>
    <w:p w14:paraId="32B7759A"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D_Rodzaj_Kosztu_pkey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id_rodzaj_kosztu</w:t>
      </w:r>
      <w:proofErr w:type="spellEnd"/>
      <w:r w:rsidRPr="00702948">
        <w:rPr>
          <w:rFonts w:ascii="Menlo" w:eastAsia="Times New Roman" w:hAnsi="Menlo" w:cs="Menlo"/>
          <w:color w:val="CCCCCC"/>
          <w:kern w:val="0"/>
          <w:sz w:val="16"/>
          <w:szCs w:val="16"/>
          <w:lang w:val="en-GB" w:eastAsia="pl-PL"/>
          <w14:ligatures w14:val="none"/>
        </w:rPr>
        <w:t>)</w:t>
      </w:r>
    </w:p>
    <w:p w14:paraId="43276D4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5A986947" w14:textId="77777777" w:rsidR="00702948" w:rsidRPr="00BB2DC0"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BB2DC0">
        <w:rPr>
          <w:rFonts w:ascii="Menlo" w:eastAsia="Times New Roman" w:hAnsi="Menlo" w:cs="Menlo"/>
          <w:color w:val="569CD6"/>
          <w:kern w:val="0"/>
          <w:sz w:val="16"/>
          <w:szCs w:val="16"/>
          <w:lang w:eastAsia="pl-PL"/>
          <w14:ligatures w14:val="none"/>
        </w:rPr>
        <w:t>CREATE</w:t>
      </w:r>
      <w:r w:rsidRPr="00BB2DC0">
        <w:rPr>
          <w:rFonts w:ascii="Menlo" w:eastAsia="Times New Roman" w:hAnsi="Menlo" w:cs="Menlo"/>
          <w:color w:val="CCCCCC"/>
          <w:kern w:val="0"/>
          <w:sz w:val="16"/>
          <w:szCs w:val="16"/>
          <w:lang w:eastAsia="pl-PL"/>
          <w14:ligatures w14:val="none"/>
        </w:rPr>
        <w:t xml:space="preserve"> </w:t>
      </w:r>
      <w:r w:rsidRPr="00BB2DC0">
        <w:rPr>
          <w:rFonts w:ascii="Menlo" w:eastAsia="Times New Roman" w:hAnsi="Menlo" w:cs="Menlo"/>
          <w:color w:val="569CD6"/>
          <w:kern w:val="0"/>
          <w:sz w:val="16"/>
          <w:szCs w:val="16"/>
          <w:lang w:eastAsia="pl-PL"/>
          <w14:ligatures w14:val="none"/>
        </w:rPr>
        <w:t>TABLE</w:t>
      </w:r>
      <w:r w:rsidRPr="00BB2DC0">
        <w:rPr>
          <w:rFonts w:ascii="Menlo" w:eastAsia="Times New Roman" w:hAnsi="Menlo" w:cs="Menlo"/>
          <w:color w:val="CCCCCC"/>
          <w:kern w:val="0"/>
          <w:sz w:val="16"/>
          <w:szCs w:val="16"/>
          <w:lang w:eastAsia="pl-PL"/>
          <w14:ligatures w14:val="none"/>
        </w:rPr>
        <w:t xml:space="preserve"> </w:t>
      </w:r>
      <w:proofErr w:type="spellStart"/>
      <w:r w:rsidRPr="00BB2DC0">
        <w:rPr>
          <w:rFonts w:ascii="Menlo" w:eastAsia="Times New Roman" w:hAnsi="Menlo" w:cs="Menlo"/>
          <w:color w:val="DCDCAA"/>
          <w:kern w:val="0"/>
          <w:sz w:val="16"/>
          <w:szCs w:val="16"/>
          <w:lang w:eastAsia="pl-PL"/>
          <w14:ligatures w14:val="none"/>
        </w:rPr>
        <w:t>public</w:t>
      </w:r>
      <w:r w:rsidRPr="00BB2DC0">
        <w:rPr>
          <w:rFonts w:ascii="Menlo" w:eastAsia="Times New Roman" w:hAnsi="Menlo" w:cs="Menlo"/>
          <w:color w:val="CCCCCC"/>
          <w:kern w:val="0"/>
          <w:sz w:val="16"/>
          <w:szCs w:val="16"/>
          <w:lang w:eastAsia="pl-PL"/>
          <w14:ligatures w14:val="none"/>
        </w:rPr>
        <w:t>.D_Rodzaj_Kredyt</w:t>
      </w:r>
      <w:proofErr w:type="spellEnd"/>
      <w:r w:rsidRPr="00BB2DC0">
        <w:rPr>
          <w:rFonts w:ascii="Menlo" w:eastAsia="Times New Roman" w:hAnsi="Menlo" w:cs="Menlo"/>
          <w:color w:val="CCCCCC"/>
          <w:kern w:val="0"/>
          <w:sz w:val="16"/>
          <w:szCs w:val="16"/>
          <w:lang w:eastAsia="pl-PL"/>
          <w14:ligatures w14:val="none"/>
        </w:rPr>
        <w:t xml:space="preserve"> (</w:t>
      </w:r>
    </w:p>
    <w:p w14:paraId="240BA7E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BB2DC0">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id_rodzaj_kredyt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6E34297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wyszczegolnienie</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character</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varying</w:t>
      </w:r>
      <w:proofErr w:type="spellEnd"/>
      <w:r w:rsidRPr="00702948">
        <w:rPr>
          <w:rFonts w:ascii="Menlo" w:eastAsia="Times New Roman" w:hAnsi="Menlo" w:cs="Menlo"/>
          <w:color w:val="CCCCCC"/>
          <w:kern w:val="0"/>
          <w:sz w:val="16"/>
          <w:szCs w:val="16"/>
          <w:lang w:eastAsia="pl-PL"/>
          <w14:ligatures w14:val="none"/>
        </w:rPr>
        <w:t>,</w:t>
      </w:r>
    </w:p>
    <w:p w14:paraId="6227CC6A"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D_Rodzaj_Kredyt_pkey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PRIMARY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id_rodzaj_kredyt</w:t>
      </w:r>
      <w:proofErr w:type="spellEnd"/>
      <w:r w:rsidRPr="00702948">
        <w:rPr>
          <w:rFonts w:ascii="Menlo" w:eastAsia="Times New Roman" w:hAnsi="Menlo" w:cs="Menlo"/>
          <w:color w:val="CCCCCC"/>
          <w:kern w:val="0"/>
          <w:sz w:val="16"/>
          <w:szCs w:val="16"/>
          <w:lang w:eastAsia="pl-PL"/>
          <w14:ligatures w14:val="none"/>
        </w:rPr>
        <w:t>)</w:t>
      </w:r>
    </w:p>
    <w:p w14:paraId="2BD9E70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618106A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.D</w:t>
      </w:r>
      <w:proofErr w:type="gramEnd"/>
      <w:r w:rsidRPr="00702948">
        <w:rPr>
          <w:rFonts w:ascii="Menlo" w:eastAsia="Times New Roman" w:hAnsi="Menlo" w:cs="Menlo"/>
          <w:color w:val="CCCCCC"/>
          <w:kern w:val="0"/>
          <w:sz w:val="16"/>
          <w:szCs w:val="16"/>
          <w:lang w:val="en-GB" w:eastAsia="pl-PL"/>
          <w14:ligatures w14:val="none"/>
        </w:rPr>
        <w:t>_Scenariusz</w:t>
      </w:r>
      <w:proofErr w:type="spellEnd"/>
      <w:r w:rsidRPr="00702948">
        <w:rPr>
          <w:rFonts w:ascii="Menlo" w:eastAsia="Times New Roman" w:hAnsi="Menlo" w:cs="Menlo"/>
          <w:color w:val="CCCCCC"/>
          <w:kern w:val="0"/>
          <w:sz w:val="16"/>
          <w:szCs w:val="16"/>
          <w:lang w:val="en-GB" w:eastAsia="pl-PL"/>
          <w14:ligatures w14:val="none"/>
        </w:rPr>
        <w:t xml:space="preserve"> (</w:t>
      </w:r>
    </w:p>
    <w:p w14:paraId="2DE9325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id_scenariusz</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663C651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nazwa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character</w:t>
      </w:r>
      <w:r w:rsidRPr="00702948">
        <w:rPr>
          <w:rFonts w:ascii="Menlo" w:eastAsia="Times New Roman" w:hAnsi="Menlo" w:cs="Menlo"/>
          <w:color w:val="CCCCCC"/>
          <w:kern w:val="0"/>
          <w:sz w:val="16"/>
          <w:szCs w:val="16"/>
          <w:lang w:val="en-GB" w:eastAsia="pl-PL"/>
          <w14:ligatures w14:val="none"/>
        </w:rPr>
        <w:t xml:space="preserve"> varying,</w:t>
      </w:r>
    </w:p>
    <w:p w14:paraId="35FEA2AF"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D_Scenariusz_pkey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id_scenariusz</w:t>
      </w:r>
      <w:proofErr w:type="spellEnd"/>
      <w:r w:rsidRPr="00702948">
        <w:rPr>
          <w:rFonts w:ascii="Menlo" w:eastAsia="Times New Roman" w:hAnsi="Menlo" w:cs="Menlo"/>
          <w:color w:val="CCCCCC"/>
          <w:kern w:val="0"/>
          <w:sz w:val="16"/>
          <w:szCs w:val="16"/>
          <w:lang w:val="en-GB" w:eastAsia="pl-PL"/>
          <w14:ligatures w14:val="none"/>
        </w:rPr>
        <w:t>)</w:t>
      </w:r>
    </w:p>
    <w:p w14:paraId="04B3D51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0201973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.F_Aktywa_Obrotowe</w:t>
      </w:r>
      <w:proofErr w:type="spellEnd"/>
      <w:r w:rsidRPr="00702948">
        <w:rPr>
          <w:rFonts w:ascii="Menlo" w:eastAsia="Times New Roman" w:hAnsi="Menlo" w:cs="Menlo"/>
          <w:color w:val="CCCCCC"/>
          <w:kern w:val="0"/>
          <w:sz w:val="16"/>
          <w:szCs w:val="16"/>
          <w:lang w:eastAsia="pl-PL"/>
          <w14:ligatures w14:val="none"/>
        </w:rPr>
        <w:t xml:space="preserve"> (</w:t>
      </w:r>
    </w:p>
    <w:p w14:paraId="1212C8A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75A7DCC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kwota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double precision</w:t>
      </w:r>
      <w:r w:rsidRPr="00702948">
        <w:rPr>
          <w:rFonts w:ascii="Menlo" w:eastAsia="Times New Roman" w:hAnsi="Menlo" w:cs="Menlo"/>
          <w:color w:val="CCCCCC"/>
          <w:kern w:val="0"/>
          <w:sz w:val="16"/>
          <w:szCs w:val="16"/>
          <w:lang w:val="en-GB" w:eastAsia="pl-PL"/>
          <w14:ligatures w14:val="none"/>
        </w:rPr>
        <w:t>,</w:t>
      </w:r>
    </w:p>
    <w:p w14:paraId="43CD745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3BF41FE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1F7941B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fk_id_rodzaj_aktywa_obrotowe</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09DA6D3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F_Aktywa_Obrotowe_pkey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1B9D5E4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F_Aktywa_Obrotowe_fk_id_okres_fkey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7F36AE9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F_Aktywa_Obrotowe_fk_id_scenariusz_fkey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public.D_Scenariusz</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id_scenariusz</w:t>
      </w:r>
      <w:proofErr w:type="spellEnd"/>
      <w:r w:rsidRPr="00702948">
        <w:rPr>
          <w:rFonts w:ascii="Menlo" w:eastAsia="Times New Roman" w:hAnsi="Menlo" w:cs="Menlo"/>
          <w:color w:val="CCCCCC"/>
          <w:kern w:val="0"/>
          <w:sz w:val="16"/>
          <w:szCs w:val="16"/>
          <w:lang w:eastAsia="pl-PL"/>
          <w14:ligatures w14:val="none"/>
        </w:rPr>
        <w:t>),</w:t>
      </w:r>
    </w:p>
    <w:p w14:paraId="6FD3FCA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F_Aktywa_Obrotowe_fk_id_rodzaj_aktywa_obrotowe_fkey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fk_id_rodzaj_aktywa_obrotowe</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public.D_Rodzaj_Aktywa_Obrotowe</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id_rodzaj_aktywa_obrotowe</w:t>
      </w:r>
      <w:proofErr w:type="spellEnd"/>
      <w:r w:rsidRPr="00702948">
        <w:rPr>
          <w:rFonts w:ascii="Menlo" w:eastAsia="Times New Roman" w:hAnsi="Menlo" w:cs="Menlo"/>
          <w:color w:val="CCCCCC"/>
          <w:kern w:val="0"/>
          <w:sz w:val="16"/>
          <w:szCs w:val="16"/>
          <w:lang w:eastAsia="pl-PL"/>
          <w14:ligatures w14:val="none"/>
        </w:rPr>
        <w:t>)</w:t>
      </w:r>
    </w:p>
    <w:p w14:paraId="3290051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5A20BB7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.F</w:t>
      </w:r>
      <w:proofErr w:type="gramEnd"/>
      <w:r w:rsidRPr="00702948">
        <w:rPr>
          <w:rFonts w:ascii="Menlo" w:eastAsia="Times New Roman" w:hAnsi="Menlo" w:cs="Menlo"/>
          <w:color w:val="CCCCCC"/>
          <w:kern w:val="0"/>
          <w:sz w:val="16"/>
          <w:szCs w:val="16"/>
          <w:lang w:val="en-GB" w:eastAsia="pl-PL"/>
          <w14:ligatures w14:val="none"/>
        </w:rPr>
        <w:t>_Aktywa_Trwale</w:t>
      </w:r>
      <w:proofErr w:type="spellEnd"/>
      <w:r w:rsidRPr="00702948">
        <w:rPr>
          <w:rFonts w:ascii="Menlo" w:eastAsia="Times New Roman" w:hAnsi="Menlo" w:cs="Menlo"/>
          <w:color w:val="CCCCCC"/>
          <w:kern w:val="0"/>
          <w:sz w:val="16"/>
          <w:szCs w:val="16"/>
          <w:lang w:val="en-GB" w:eastAsia="pl-PL"/>
          <w14:ligatures w14:val="none"/>
        </w:rPr>
        <w:t xml:space="preserve"> (</w:t>
      </w:r>
    </w:p>
    <w:p w14:paraId="34C3C7B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55D0FC3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kwota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double precision</w:t>
      </w:r>
      <w:r w:rsidRPr="00702948">
        <w:rPr>
          <w:rFonts w:ascii="Menlo" w:eastAsia="Times New Roman" w:hAnsi="Menlo" w:cs="Menlo"/>
          <w:color w:val="CCCCCC"/>
          <w:kern w:val="0"/>
          <w:sz w:val="16"/>
          <w:szCs w:val="16"/>
          <w:lang w:val="en-GB" w:eastAsia="pl-PL"/>
          <w14:ligatures w14:val="none"/>
        </w:rPr>
        <w:t>,</w:t>
      </w:r>
    </w:p>
    <w:p w14:paraId="4D6889D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3E7C0DD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382BAEB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fk_id_rodzaj_aktywa_trwale</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7ED9C85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F_Aktywa_Trwale_pkey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03E79E1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F_Aktywa_Trwale_fk_id_okres_fkey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67A925E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lastRenderedPageBreak/>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F_Aktywa_Trwale_fk_id_scenariusz_fkey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public.D_Scenariusz</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id_scenariusz</w:t>
      </w:r>
      <w:proofErr w:type="spellEnd"/>
      <w:r w:rsidRPr="00702948">
        <w:rPr>
          <w:rFonts w:ascii="Menlo" w:eastAsia="Times New Roman" w:hAnsi="Menlo" w:cs="Menlo"/>
          <w:color w:val="CCCCCC"/>
          <w:kern w:val="0"/>
          <w:sz w:val="16"/>
          <w:szCs w:val="16"/>
          <w:lang w:eastAsia="pl-PL"/>
          <w14:ligatures w14:val="none"/>
        </w:rPr>
        <w:t>),</w:t>
      </w:r>
    </w:p>
    <w:p w14:paraId="5F1F322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F_Aktywa_Trwale_fk_id_rodzaj_aktywa_trwale_fkey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fk_id_rodzaj_aktywa_trwale</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public.D_Rodzaj_Aktywa_Trwale</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id_rodzaj_aktywa_trwale</w:t>
      </w:r>
      <w:proofErr w:type="spellEnd"/>
      <w:r w:rsidRPr="00702948">
        <w:rPr>
          <w:rFonts w:ascii="Menlo" w:eastAsia="Times New Roman" w:hAnsi="Menlo" w:cs="Menlo"/>
          <w:color w:val="CCCCCC"/>
          <w:kern w:val="0"/>
          <w:sz w:val="16"/>
          <w:szCs w:val="16"/>
          <w:lang w:eastAsia="pl-PL"/>
          <w14:ligatures w14:val="none"/>
        </w:rPr>
        <w:t>)</w:t>
      </w:r>
    </w:p>
    <w:p w14:paraId="4AD4075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43297FA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.F</w:t>
      </w:r>
      <w:proofErr w:type="gramEnd"/>
      <w:r w:rsidRPr="00702948">
        <w:rPr>
          <w:rFonts w:ascii="Menlo" w:eastAsia="Times New Roman" w:hAnsi="Menlo" w:cs="Menlo"/>
          <w:color w:val="CCCCCC"/>
          <w:kern w:val="0"/>
          <w:sz w:val="16"/>
          <w:szCs w:val="16"/>
          <w:lang w:val="en-GB" w:eastAsia="pl-PL"/>
          <w14:ligatures w14:val="none"/>
        </w:rPr>
        <w:t>_Kapital_Obcy</w:t>
      </w:r>
      <w:proofErr w:type="spellEnd"/>
      <w:r w:rsidRPr="00702948">
        <w:rPr>
          <w:rFonts w:ascii="Menlo" w:eastAsia="Times New Roman" w:hAnsi="Menlo" w:cs="Menlo"/>
          <w:color w:val="CCCCCC"/>
          <w:kern w:val="0"/>
          <w:sz w:val="16"/>
          <w:szCs w:val="16"/>
          <w:lang w:val="en-GB" w:eastAsia="pl-PL"/>
          <w14:ligatures w14:val="none"/>
        </w:rPr>
        <w:t xml:space="preserve"> (</w:t>
      </w:r>
    </w:p>
    <w:p w14:paraId="2A12D94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30252CD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kwota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double precision</w:t>
      </w:r>
      <w:r w:rsidRPr="00702948">
        <w:rPr>
          <w:rFonts w:ascii="Menlo" w:eastAsia="Times New Roman" w:hAnsi="Menlo" w:cs="Menlo"/>
          <w:color w:val="CCCCCC"/>
          <w:kern w:val="0"/>
          <w:sz w:val="16"/>
          <w:szCs w:val="16"/>
          <w:lang w:val="en-GB" w:eastAsia="pl-PL"/>
          <w14:ligatures w14:val="none"/>
        </w:rPr>
        <w:t>,</w:t>
      </w:r>
    </w:p>
    <w:p w14:paraId="1D35FD9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3B4F2AC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6728FDB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fk_id_rodzaj_kapital_obcy</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2A9A452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F_Kapital_Obcy_pkey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7B5AA8D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F_Kapital_Obcy_fk_id_okres_fkey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600B9C7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F_Kapital_Obcy_fk_id_scenariusz_fkey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_Scenariusz</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id_scenariusz</w:t>
      </w:r>
      <w:proofErr w:type="spellEnd"/>
      <w:r w:rsidRPr="00702948">
        <w:rPr>
          <w:rFonts w:ascii="Menlo" w:eastAsia="Times New Roman" w:hAnsi="Menlo" w:cs="Menlo"/>
          <w:color w:val="CCCCCC"/>
          <w:kern w:val="0"/>
          <w:sz w:val="16"/>
          <w:szCs w:val="16"/>
          <w:lang w:val="en-GB" w:eastAsia="pl-PL"/>
          <w14:ligatures w14:val="none"/>
        </w:rPr>
        <w:t>),</w:t>
      </w:r>
    </w:p>
    <w:p w14:paraId="387D633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F_Kapital_Obcy_fk_id_rodzaj_kapital_obcy_fkey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fk_id_rodzaj_kapital_obcy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_Rodzaj_Kapital_Obcy</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id_rodzaj_kapital_obcy</w:t>
      </w:r>
      <w:proofErr w:type="spellEnd"/>
      <w:r w:rsidRPr="00702948">
        <w:rPr>
          <w:rFonts w:ascii="Menlo" w:eastAsia="Times New Roman" w:hAnsi="Menlo" w:cs="Menlo"/>
          <w:color w:val="CCCCCC"/>
          <w:kern w:val="0"/>
          <w:sz w:val="16"/>
          <w:szCs w:val="16"/>
          <w:lang w:val="en-GB" w:eastAsia="pl-PL"/>
          <w14:ligatures w14:val="none"/>
        </w:rPr>
        <w:t>)</w:t>
      </w:r>
    </w:p>
    <w:p w14:paraId="3D53BF0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50D409B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.F</w:t>
      </w:r>
      <w:proofErr w:type="gramEnd"/>
      <w:r w:rsidRPr="00702948">
        <w:rPr>
          <w:rFonts w:ascii="Menlo" w:eastAsia="Times New Roman" w:hAnsi="Menlo" w:cs="Menlo"/>
          <w:color w:val="CCCCCC"/>
          <w:kern w:val="0"/>
          <w:sz w:val="16"/>
          <w:szCs w:val="16"/>
          <w:lang w:val="en-GB" w:eastAsia="pl-PL"/>
          <w14:ligatures w14:val="none"/>
        </w:rPr>
        <w:t>_Kapital_Wlasny</w:t>
      </w:r>
      <w:proofErr w:type="spellEnd"/>
      <w:r w:rsidRPr="00702948">
        <w:rPr>
          <w:rFonts w:ascii="Menlo" w:eastAsia="Times New Roman" w:hAnsi="Menlo" w:cs="Menlo"/>
          <w:color w:val="CCCCCC"/>
          <w:kern w:val="0"/>
          <w:sz w:val="16"/>
          <w:szCs w:val="16"/>
          <w:lang w:val="en-GB" w:eastAsia="pl-PL"/>
          <w14:ligatures w14:val="none"/>
        </w:rPr>
        <w:t xml:space="preserve"> (</w:t>
      </w:r>
    </w:p>
    <w:p w14:paraId="7184B43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0B01EDC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kwota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double precision</w:t>
      </w:r>
      <w:r w:rsidRPr="00702948">
        <w:rPr>
          <w:rFonts w:ascii="Menlo" w:eastAsia="Times New Roman" w:hAnsi="Menlo" w:cs="Menlo"/>
          <w:color w:val="CCCCCC"/>
          <w:kern w:val="0"/>
          <w:sz w:val="16"/>
          <w:szCs w:val="16"/>
          <w:lang w:val="en-GB" w:eastAsia="pl-PL"/>
          <w14:ligatures w14:val="none"/>
        </w:rPr>
        <w:t>,</w:t>
      </w:r>
    </w:p>
    <w:p w14:paraId="640AEE3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12626DEF"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6520202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fk_id_rodzaj_kapital_wlasny</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1C7E1FB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F_Kapital_Wlasny_pkey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2D941F2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F_Kapital_Wlasny_fk_id_okres_fkey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267CDDD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F_Kapital_Wlasny_fk_id_scenarusz_fkey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_Scenariusz</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id_scenariusz</w:t>
      </w:r>
      <w:proofErr w:type="spellEnd"/>
      <w:r w:rsidRPr="00702948">
        <w:rPr>
          <w:rFonts w:ascii="Menlo" w:eastAsia="Times New Roman" w:hAnsi="Menlo" w:cs="Menlo"/>
          <w:color w:val="CCCCCC"/>
          <w:kern w:val="0"/>
          <w:sz w:val="16"/>
          <w:szCs w:val="16"/>
          <w:lang w:val="en-GB" w:eastAsia="pl-PL"/>
          <w14:ligatures w14:val="none"/>
        </w:rPr>
        <w:t>),</w:t>
      </w:r>
    </w:p>
    <w:p w14:paraId="1F562D9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F_Kapital_Wlasny_fk_id_rodzaj_kapital_wlasny_fkey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fk_id_rodzaj_kapital_wlasny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_Rodzaj_Kapital_Wlasny</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id_rodzaj_kapital_wlasny</w:t>
      </w:r>
      <w:proofErr w:type="spellEnd"/>
      <w:r w:rsidRPr="00702948">
        <w:rPr>
          <w:rFonts w:ascii="Menlo" w:eastAsia="Times New Roman" w:hAnsi="Menlo" w:cs="Menlo"/>
          <w:color w:val="CCCCCC"/>
          <w:kern w:val="0"/>
          <w:sz w:val="16"/>
          <w:szCs w:val="16"/>
          <w:lang w:val="en-GB" w:eastAsia="pl-PL"/>
          <w14:ligatures w14:val="none"/>
        </w:rPr>
        <w:t>)</w:t>
      </w:r>
    </w:p>
    <w:p w14:paraId="481F8FB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7DD9FAA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.F</w:t>
      </w:r>
      <w:proofErr w:type="gramEnd"/>
      <w:r w:rsidRPr="00702948">
        <w:rPr>
          <w:rFonts w:ascii="Menlo" w:eastAsia="Times New Roman" w:hAnsi="Menlo" w:cs="Menlo"/>
          <w:color w:val="CCCCCC"/>
          <w:kern w:val="0"/>
          <w:sz w:val="16"/>
          <w:szCs w:val="16"/>
          <w:lang w:val="en-GB" w:eastAsia="pl-PL"/>
          <w14:ligatures w14:val="none"/>
        </w:rPr>
        <w:t>_Koszty_Materialow</w:t>
      </w:r>
      <w:proofErr w:type="spellEnd"/>
      <w:r w:rsidRPr="00702948">
        <w:rPr>
          <w:rFonts w:ascii="Menlo" w:eastAsia="Times New Roman" w:hAnsi="Menlo" w:cs="Menlo"/>
          <w:color w:val="CCCCCC"/>
          <w:kern w:val="0"/>
          <w:sz w:val="16"/>
          <w:szCs w:val="16"/>
          <w:lang w:val="en-GB" w:eastAsia="pl-PL"/>
          <w14:ligatures w14:val="none"/>
        </w:rPr>
        <w:t xml:space="preserve"> (</w:t>
      </w:r>
    </w:p>
    <w:p w14:paraId="2E7102C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4085462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koszt_jednostkowy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double precision</w:t>
      </w:r>
      <w:r w:rsidRPr="00702948">
        <w:rPr>
          <w:rFonts w:ascii="Menlo" w:eastAsia="Times New Roman" w:hAnsi="Menlo" w:cs="Menlo"/>
          <w:color w:val="CCCCCC"/>
          <w:kern w:val="0"/>
          <w:sz w:val="16"/>
          <w:szCs w:val="16"/>
          <w:lang w:val="en-GB" w:eastAsia="pl-PL"/>
          <w14:ligatures w14:val="none"/>
        </w:rPr>
        <w:t>,</w:t>
      </w:r>
    </w:p>
    <w:p w14:paraId="53E1B55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fk_id_material</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14F69CA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53E4888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0156CFC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lastRenderedPageBreak/>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F_Koszty_Materialow_pkey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7A6CECB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F_Koszty_Materialow_I_Robocizny_Bezposredni_fk_id_material_fkey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fk_id_material</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_Material</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id_material</w:t>
      </w:r>
      <w:proofErr w:type="spellEnd"/>
      <w:r w:rsidRPr="00702948">
        <w:rPr>
          <w:rFonts w:ascii="Menlo" w:eastAsia="Times New Roman" w:hAnsi="Menlo" w:cs="Menlo"/>
          <w:color w:val="CCCCCC"/>
          <w:kern w:val="0"/>
          <w:sz w:val="16"/>
          <w:szCs w:val="16"/>
          <w:lang w:val="en-GB" w:eastAsia="pl-PL"/>
          <w14:ligatures w14:val="none"/>
        </w:rPr>
        <w:t>),</w:t>
      </w:r>
    </w:p>
    <w:p w14:paraId="3FC2EF6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F_Koszty_Materialow_I_Robocizny_Bezposredniej_fk_id_okres_fkey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3466C7B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F_Koszty_Materialow_I_Robocizny_Bezposred_fk_id_scenariusz_fkey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public.D_Scenariusz</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id_scenariusz</w:t>
      </w:r>
      <w:proofErr w:type="spellEnd"/>
      <w:r w:rsidRPr="00702948">
        <w:rPr>
          <w:rFonts w:ascii="Menlo" w:eastAsia="Times New Roman" w:hAnsi="Menlo" w:cs="Menlo"/>
          <w:color w:val="CCCCCC"/>
          <w:kern w:val="0"/>
          <w:sz w:val="16"/>
          <w:szCs w:val="16"/>
          <w:lang w:eastAsia="pl-PL"/>
          <w14:ligatures w14:val="none"/>
        </w:rPr>
        <w:t>)</w:t>
      </w:r>
    </w:p>
    <w:p w14:paraId="6609738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13A1E20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.F_Koszty_Sprzedazy</w:t>
      </w:r>
      <w:proofErr w:type="spellEnd"/>
      <w:r w:rsidRPr="00702948">
        <w:rPr>
          <w:rFonts w:ascii="Menlo" w:eastAsia="Times New Roman" w:hAnsi="Menlo" w:cs="Menlo"/>
          <w:color w:val="CCCCCC"/>
          <w:kern w:val="0"/>
          <w:sz w:val="16"/>
          <w:szCs w:val="16"/>
          <w:lang w:eastAsia="pl-PL"/>
          <w14:ligatures w14:val="none"/>
        </w:rPr>
        <w:t xml:space="preserve"> (</w:t>
      </w:r>
    </w:p>
    <w:p w14:paraId="4468F42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096BF65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CCCCCC"/>
          <w:kern w:val="0"/>
          <w:sz w:val="16"/>
          <w:szCs w:val="16"/>
          <w:lang w:eastAsia="pl-PL"/>
          <w14:ligatures w14:val="none"/>
        </w:rPr>
        <w:t xml:space="preserve">kwota </w:t>
      </w:r>
      <w:proofErr w:type="spellStart"/>
      <w:r w:rsidRPr="00702948">
        <w:rPr>
          <w:rFonts w:ascii="Menlo" w:eastAsia="Times New Roman" w:hAnsi="Menlo" w:cs="Menlo"/>
          <w:color w:val="569CD6"/>
          <w:kern w:val="0"/>
          <w:sz w:val="16"/>
          <w:szCs w:val="16"/>
          <w:lang w:eastAsia="pl-PL"/>
          <w14:ligatures w14:val="none"/>
        </w:rPr>
        <w:t>double</w:t>
      </w:r>
      <w:proofErr w:type="spellEnd"/>
      <w:r w:rsidRPr="00702948">
        <w:rPr>
          <w:rFonts w:ascii="Menlo" w:eastAsia="Times New Roman" w:hAnsi="Menlo" w:cs="Menlo"/>
          <w:color w:val="569CD6"/>
          <w:kern w:val="0"/>
          <w:sz w:val="16"/>
          <w:szCs w:val="16"/>
          <w:lang w:eastAsia="pl-PL"/>
          <w14:ligatures w14:val="none"/>
        </w:rPr>
        <w:t xml:space="preserve"> precision</w:t>
      </w:r>
      <w:r w:rsidRPr="00702948">
        <w:rPr>
          <w:rFonts w:ascii="Menlo" w:eastAsia="Times New Roman" w:hAnsi="Menlo" w:cs="Menlo"/>
          <w:color w:val="CCCCCC"/>
          <w:kern w:val="0"/>
          <w:sz w:val="16"/>
          <w:szCs w:val="16"/>
          <w:lang w:eastAsia="pl-PL"/>
          <w14:ligatures w14:val="none"/>
        </w:rPr>
        <w:t>,</w:t>
      </w:r>
    </w:p>
    <w:p w14:paraId="0DD6C7A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fk_id_rodzaj_kosztu</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03B5BC7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6E0BEB8F"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5A58ADF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F_Koszty_Sprzedazy_pkey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171758B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F_Koszty_Sprzedazy_fk_id_okres_fkey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75B338D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F_Koszty_Sprzedazy_fk_id_rodzaj_kosztu_fkey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fk_id_rodzaj_kosztu</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public.D_Rodzaj_Kosztu</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id_rodzaj_kosztu</w:t>
      </w:r>
      <w:proofErr w:type="spellEnd"/>
      <w:r w:rsidRPr="00702948">
        <w:rPr>
          <w:rFonts w:ascii="Menlo" w:eastAsia="Times New Roman" w:hAnsi="Menlo" w:cs="Menlo"/>
          <w:color w:val="CCCCCC"/>
          <w:kern w:val="0"/>
          <w:sz w:val="16"/>
          <w:szCs w:val="16"/>
          <w:lang w:eastAsia="pl-PL"/>
          <w14:ligatures w14:val="none"/>
        </w:rPr>
        <w:t>),</w:t>
      </w:r>
    </w:p>
    <w:p w14:paraId="7798CAE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F_Koszty_Sprzedazy_fk_id_scenariusz_fkey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public.D_Scenariusz</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id_scenariusz</w:t>
      </w:r>
      <w:proofErr w:type="spellEnd"/>
      <w:r w:rsidRPr="00702948">
        <w:rPr>
          <w:rFonts w:ascii="Menlo" w:eastAsia="Times New Roman" w:hAnsi="Menlo" w:cs="Menlo"/>
          <w:color w:val="CCCCCC"/>
          <w:kern w:val="0"/>
          <w:sz w:val="16"/>
          <w:szCs w:val="16"/>
          <w:lang w:eastAsia="pl-PL"/>
          <w14:ligatures w14:val="none"/>
        </w:rPr>
        <w:t>)</w:t>
      </w:r>
    </w:p>
    <w:p w14:paraId="3BACD35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7033845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.F_Koszty_Zarzadu</w:t>
      </w:r>
      <w:proofErr w:type="spellEnd"/>
      <w:r w:rsidRPr="00702948">
        <w:rPr>
          <w:rFonts w:ascii="Menlo" w:eastAsia="Times New Roman" w:hAnsi="Menlo" w:cs="Menlo"/>
          <w:color w:val="CCCCCC"/>
          <w:kern w:val="0"/>
          <w:sz w:val="16"/>
          <w:szCs w:val="16"/>
          <w:lang w:eastAsia="pl-PL"/>
          <w14:ligatures w14:val="none"/>
        </w:rPr>
        <w:t xml:space="preserve"> (</w:t>
      </w:r>
    </w:p>
    <w:p w14:paraId="03690D7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703684D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CCCCCC"/>
          <w:kern w:val="0"/>
          <w:sz w:val="16"/>
          <w:szCs w:val="16"/>
          <w:lang w:eastAsia="pl-PL"/>
          <w14:ligatures w14:val="none"/>
        </w:rPr>
        <w:t xml:space="preserve">kwota </w:t>
      </w:r>
      <w:proofErr w:type="spellStart"/>
      <w:r w:rsidRPr="00702948">
        <w:rPr>
          <w:rFonts w:ascii="Menlo" w:eastAsia="Times New Roman" w:hAnsi="Menlo" w:cs="Menlo"/>
          <w:color w:val="569CD6"/>
          <w:kern w:val="0"/>
          <w:sz w:val="16"/>
          <w:szCs w:val="16"/>
          <w:lang w:eastAsia="pl-PL"/>
          <w14:ligatures w14:val="none"/>
        </w:rPr>
        <w:t>double</w:t>
      </w:r>
      <w:proofErr w:type="spellEnd"/>
      <w:r w:rsidRPr="00702948">
        <w:rPr>
          <w:rFonts w:ascii="Menlo" w:eastAsia="Times New Roman" w:hAnsi="Menlo" w:cs="Menlo"/>
          <w:color w:val="569CD6"/>
          <w:kern w:val="0"/>
          <w:sz w:val="16"/>
          <w:szCs w:val="16"/>
          <w:lang w:eastAsia="pl-PL"/>
          <w14:ligatures w14:val="none"/>
        </w:rPr>
        <w:t xml:space="preserve"> precision</w:t>
      </w:r>
      <w:r w:rsidRPr="00702948">
        <w:rPr>
          <w:rFonts w:ascii="Menlo" w:eastAsia="Times New Roman" w:hAnsi="Menlo" w:cs="Menlo"/>
          <w:color w:val="CCCCCC"/>
          <w:kern w:val="0"/>
          <w:sz w:val="16"/>
          <w:szCs w:val="16"/>
          <w:lang w:eastAsia="pl-PL"/>
          <w14:ligatures w14:val="none"/>
        </w:rPr>
        <w:t>,</w:t>
      </w:r>
    </w:p>
    <w:p w14:paraId="76931A8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fk_id_rodzaj_kosztu</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046E630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19D9A1E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4D2470F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F_Koszty_Zarzadu_pkey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0A0E4BA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F_Koszty_Zarzadu_fk_id_okres_fkey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61785D8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F_Koszty_Zarzadu_fk_id_scenariusz_fkey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public.D_Scenariusz</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id_scenariusz</w:t>
      </w:r>
      <w:proofErr w:type="spellEnd"/>
      <w:r w:rsidRPr="00702948">
        <w:rPr>
          <w:rFonts w:ascii="Menlo" w:eastAsia="Times New Roman" w:hAnsi="Menlo" w:cs="Menlo"/>
          <w:color w:val="CCCCCC"/>
          <w:kern w:val="0"/>
          <w:sz w:val="16"/>
          <w:szCs w:val="16"/>
          <w:lang w:eastAsia="pl-PL"/>
          <w14:ligatures w14:val="none"/>
        </w:rPr>
        <w:t>),</w:t>
      </w:r>
    </w:p>
    <w:p w14:paraId="61A87EB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F_Koszty_Zarzadu_fk_id_rodzaj_kosztu_fkey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fk_id_rodzaj_kosztu</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public.D_Rodzaj_Kosztu</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id_rodzaj_kosztu</w:t>
      </w:r>
      <w:proofErr w:type="spellEnd"/>
      <w:r w:rsidRPr="00702948">
        <w:rPr>
          <w:rFonts w:ascii="Menlo" w:eastAsia="Times New Roman" w:hAnsi="Menlo" w:cs="Menlo"/>
          <w:color w:val="CCCCCC"/>
          <w:kern w:val="0"/>
          <w:sz w:val="16"/>
          <w:szCs w:val="16"/>
          <w:lang w:eastAsia="pl-PL"/>
          <w14:ligatures w14:val="none"/>
        </w:rPr>
        <w:t>)</w:t>
      </w:r>
    </w:p>
    <w:p w14:paraId="18125D0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13874C2E"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.F</w:t>
      </w:r>
      <w:proofErr w:type="gramEnd"/>
      <w:r w:rsidRPr="00702948">
        <w:rPr>
          <w:rFonts w:ascii="Menlo" w:eastAsia="Times New Roman" w:hAnsi="Menlo" w:cs="Menlo"/>
          <w:color w:val="CCCCCC"/>
          <w:kern w:val="0"/>
          <w:sz w:val="16"/>
          <w:szCs w:val="16"/>
          <w:lang w:val="en-GB" w:eastAsia="pl-PL"/>
          <w14:ligatures w14:val="none"/>
        </w:rPr>
        <w:t>_Kredyt</w:t>
      </w:r>
      <w:proofErr w:type="spellEnd"/>
      <w:r w:rsidRPr="00702948">
        <w:rPr>
          <w:rFonts w:ascii="Menlo" w:eastAsia="Times New Roman" w:hAnsi="Menlo" w:cs="Menlo"/>
          <w:color w:val="CCCCCC"/>
          <w:kern w:val="0"/>
          <w:sz w:val="16"/>
          <w:szCs w:val="16"/>
          <w:lang w:val="en-GB" w:eastAsia="pl-PL"/>
          <w14:ligatures w14:val="none"/>
        </w:rPr>
        <w:t xml:space="preserve"> (</w:t>
      </w:r>
    </w:p>
    <w:p w14:paraId="48823F8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47CAF39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kwota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double precision</w:t>
      </w:r>
      <w:r w:rsidRPr="00702948">
        <w:rPr>
          <w:rFonts w:ascii="Menlo" w:eastAsia="Times New Roman" w:hAnsi="Menlo" w:cs="Menlo"/>
          <w:color w:val="CCCCCC"/>
          <w:kern w:val="0"/>
          <w:sz w:val="16"/>
          <w:szCs w:val="16"/>
          <w:lang w:val="en-GB" w:eastAsia="pl-PL"/>
          <w14:ligatures w14:val="none"/>
        </w:rPr>
        <w:t>,</w:t>
      </w:r>
    </w:p>
    <w:p w14:paraId="4FEF6C0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2F110F2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lastRenderedPageBreak/>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3C7F429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fk_id_rodzaj_kredyt</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792AFC5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F_Kredyt_pkey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011E784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F_Kredyt_fk_id_okres_fkey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08F844B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F_Kredyt_fk_id_scenariusz_fkey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_Scenariusz</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id_scenariusz</w:t>
      </w:r>
      <w:proofErr w:type="spellEnd"/>
      <w:r w:rsidRPr="00702948">
        <w:rPr>
          <w:rFonts w:ascii="Menlo" w:eastAsia="Times New Roman" w:hAnsi="Menlo" w:cs="Menlo"/>
          <w:color w:val="CCCCCC"/>
          <w:kern w:val="0"/>
          <w:sz w:val="16"/>
          <w:szCs w:val="16"/>
          <w:lang w:val="en-GB" w:eastAsia="pl-PL"/>
          <w14:ligatures w14:val="none"/>
        </w:rPr>
        <w:t>),</w:t>
      </w:r>
    </w:p>
    <w:p w14:paraId="3771A21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F_Kredyt_fk_id_rodzaj_kredyt_fkey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fk_id_rodzaj_kredyt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_Rodzaj_Kredyt</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id_rodzaj_kredyt</w:t>
      </w:r>
      <w:proofErr w:type="spellEnd"/>
      <w:r w:rsidRPr="00702948">
        <w:rPr>
          <w:rFonts w:ascii="Menlo" w:eastAsia="Times New Roman" w:hAnsi="Menlo" w:cs="Menlo"/>
          <w:color w:val="CCCCCC"/>
          <w:kern w:val="0"/>
          <w:sz w:val="16"/>
          <w:szCs w:val="16"/>
          <w:lang w:val="en-GB" w:eastAsia="pl-PL"/>
          <w14:ligatures w14:val="none"/>
        </w:rPr>
        <w:t>)</w:t>
      </w:r>
    </w:p>
    <w:p w14:paraId="1D63F76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1F16FEA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.F_Narzut_Kosztow_Zmiennych_Wydzialowych</w:t>
      </w:r>
      <w:proofErr w:type="spellEnd"/>
      <w:r w:rsidRPr="00702948">
        <w:rPr>
          <w:rFonts w:ascii="Menlo" w:eastAsia="Times New Roman" w:hAnsi="Menlo" w:cs="Menlo"/>
          <w:color w:val="CCCCCC"/>
          <w:kern w:val="0"/>
          <w:sz w:val="16"/>
          <w:szCs w:val="16"/>
          <w:lang w:eastAsia="pl-PL"/>
          <w14:ligatures w14:val="none"/>
        </w:rPr>
        <w:t xml:space="preserve"> (</w:t>
      </w:r>
    </w:p>
    <w:p w14:paraId="5033935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65A898E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narzut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double precision</w:t>
      </w:r>
      <w:r w:rsidRPr="00702948">
        <w:rPr>
          <w:rFonts w:ascii="Menlo" w:eastAsia="Times New Roman" w:hAnsi="Menlo" w:cs="Menlo"/>
          <w:color w:val="CCCCCC"/>
          <w:kern w:val="0"/>
          <w:sz w:val="16"/>
          <w:szCs w:val="16"/>
          <w:lang w:val="en-GB" w:eastAsia="pl-PL"/>
          <w14:ligatures w14:val="none"/>
        </w:rPr>
        <w:t>,</w:t>
      </w:r>
    </w:p>
    <w:p w14:paraId="0FFE61AF"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fk_id_linia</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2CF63DE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fk_id_koszt_wydzialowy_kontrolowany</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7DB1C41F"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27BDC71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368C3B9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F_Narzut_Kosztow_Zmiennych_Wydzialowych_pkey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PRIMARY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id_fakt</w:t>
      </w:r>
      <w:proofErr w:type="spellEnd"/>
      <w:r w:rsidRPr="00702948">
        <w:rPr>
          <w:rFonts w:ascii="Menlo" w:eastAsia="Times New Roman" w:hAnsi="Menlo" w:cs="Menlo"/>
          <w:color w:val="CCCCCC"/>
          <w:kern w:val="0"/>
          <w:sz w:val="16"/>
          <w:szCs w:val="16"/>
          <w:lang w:eastAsia="pl-PL"/>
          <w14:ligatures w14:val="none"/>
        </w:rPr>
        <w:t>),</w:t>
      </w:r>
    </w:p>
    <w:p w14:paraId="3CD6CF1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F_Narzut_Kosztow_Zmiennych_Wy_fk_id_koszt_wydzialowy_kontr_fkey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fk_id_koszt_wydzialowy_kontrolowany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public.D_Koszty_Wydzialowe_Kontrolowane(id_koszt_wydzialowy_kontrolowany),</w:t>
      </w:r>
    </w:p>
    <w:p w14:paraId="17D3B14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F_Narzut_Kosztow_Zmiennych_Wydzialowych_fk_id_linia_fkey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fk_id_linia</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public.D_Linia</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id_linia</w:t>
      </w:r>
      <w:proofErr w:type="spellEnd"/>
      <w:r w:rsidRPr="00702948">
        <w:rPr>
          <w:rFonts w:ascii="Menlo" w:eastAsia="Times New Roman" w:hAnsi="Menlo" w:cs="Menlo"/>
          <w:color w:val="CCCCCC"/>
          <w:kern w:val="0"/>
          <w:sz w:val="16"/>
          <w:szCs w:val="16"/>
          <w:lang w:eastAsia="pl-PL"/>
          <w14:ligatures w14:val="none"/>
        </w:rPr>
        <w:t>),</w:t>
      </w:r>
    </w:p>
    <w:p w14:paraId="2F439C7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F_Narzut_Kosztow_Zmiennych_Wydzialowych_fk_id_okres_fkey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fk_id_okres</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public.D_Okres</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id_okres</w:t>
      </w:r>
      <w:proofErr w:type="spellEnd"/>
      <w:r w:rsidRPr="00702948">
        <w:rPr>
          <w:rFonts w:ascii="Menlo" w:eastAsia="Times New Roman" w:hAnsi="Menlo" w:cs="Menlo"/>
          <w:color w:val="CCCCCC"/>
          <w:kern w:val="0"/>
          <w:sz w:val="16"/>
          <w:szCs w:val="16"/>
          <w:lang w:eastAsia="pl-PL"/>
          <w14:ligatures w14:val="none"/>
        </w:rPr>
        <w:t>),</w:t>
      </w:r>
    </w:p>
    <w:p w14:paraId="4FD5A41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F_Narzut_Kosztow_Zmiennych_Wydzialowych_fk_id_scenariusz_fkey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public.D_Scenariusz</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id_scenariusz</w:t>
      </w:r>
      <w:proofErr w:type="spellEnd"/>
      <w:r w:rsidRPr="00702948">
        <w:rPr>
          <w:rFonts w:ascii="Menlo" w:eastAsia="Times New Roman" w:hAnsi="Menlo" w:cs="Menlo"/>
          <w:color w:val="CCCCCC"/>
          <w:kern w:val="0"/>
          <w:sz w:val="16"/>
          <w:szCs w:val="16"/>
          <w:lang w:eastAsia="pl-PL"/>
          <w14:ligatures w14:val="none"/>
        </w:rPr>
        <w:t>)</w:t>
      </w:r>
    </w:p>
    <w:p w14:paraId="52050F0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271E3F0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.F</w:t>
      </w:r>
      <w:proofErr w:type="gramEnd"/>
      <w:r w:rsidRPr="00702948">
        <w:rPr>
          <w:rFonts w:ascii="Menlo" w:eastAsia="Times New Roman" w:hAnsi="Menlo" w:cs="Menlo"/>
          <w:color w:val="CCCCCC"/>
          <w:kern w:val="0"/>
          <w:sz w:val="16"/>
          <w:szCs w:val="16"/>
          <w:lang w:val="en-GB" w:eastAsia="pl-PL"/>
          <w14:ligatures w14:val="none"/>
        </w:rPr>
        <w:t>_Normy_Zuzycia_Materialow</w:t>
      </w:r>
      <w:proofErr w:type="spellEnd"/>
      <w:r w:rsidRPr="00702948">
        <w:rPr>
          <w:rFonts w:ascii="Menlo" w:eastAsia="Times New Roman" w:hAnsi="Menlo" w:cs="Menlo"/>
          <w:color w:val="CCCCCC"/>
          <w:kern w:val="0"/>
          <w:sz w:val="16"/>
          <w:szCs w:val="16"/>
          <w:lang w:val="en-GB" w:eastAsia="pl-PL"/>
          <w14:ligatures w14:val="none"/>
        </w:rPr>
        <w:t xml:space="preserve"> (</w:t>
      </w:r>
    </w:p>
    <w:p w14:paraId="4E6403C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6DF27B4E"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norma_zuzycia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double precision</w:t>
      </w:r>
      <w:r w:rsidRPr="00702948">
        <w:rPr>
          <w:rFonts w:ascii="Menlo" w:eastAsia="Times New Roman" w:hAnsi="Menlo" w:cs="Menlo"/>
          <w:color w:val="CCCCCC"/>
          <w:kern w:val="0"/>
          <w:sz w:val="16"/>
          <w:szCs w:val="16"/>
          <w:lang w:val="en-GB" w:eastAsia="pl-PL"/>
          <w14:ligatures w14:val="none"/>
        </w:rPr>
        <w:t>,</w:t>
      </w:r>
    </w:p>
    <w:p w14:paraId="0A71432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fk_id_produkt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362993D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fk_id_material</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7418ADA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71CB2C7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1A74FB9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F_Normy_Zuzycia_Materialow_pkey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14E4922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F_Normy_Zuzycia_Materialow_fk_id_produkt_fkey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fk_id_produkt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_Produkt</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id_produkt</w:t>
      </w:r>
      <w:proofErr w:type="spellEnd"/>
      <w:r w:rsidRPr="00702948">
        <w:rPr>
          <w:rFonts w:ascii="Menlo" w:eastAsia="Times New Roman" w:hAnsi="Menlo" w:cs="Menlo"/>
          <w:color w:val="CCCCCC"/>
          <w:kern w:val="0"/>
          <w:sz w:val="16"/>
          <w:szCs w:val="16"/>
          <w:lang w:val="en-GB" w:eastAsia="pl-PL"/>
          <w14:ligatures w14:val="none"/>
        </w:rPr>
        <w:t>),</w:t>
      </w:r>
    </w:p>
    <w:p w14:paraId="1FC84BF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F_Normy_Zuzycia_Materialow_fk_id_material_fkey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fk_id_material</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_Material</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id_material</w:t>
      </w:r>
      <w:proofErr w:type="spellEnd"/>
      <w:r w:rsidRPr="00702948">
        <w:rPr>
          <w:rFonts w:ascii="Menlo" w:eastAsia="Times New Roman" w:hAnsi="Menlo" w:cs="Menlo"/>
          <w:color w:val="CCCCCC"/>
          <w:kern w:val="0"/>
          <w:sz w:val="16"/>
          <w:szCs w:val="16"/>
          <w:lang w:val="en-GB" w:eastAsia="pl-PL"/>
          <w14:ligatures w14:val="none"/>
        </w:rPr>
        <w:t>),</w:t>
      </w:r>
    </w:p>
    <w:p w14:paraId="621651F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lastRenderedPageBreak/>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F_Normy_Zuzycia_Materialow_fk_id_okres_fkey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0D533C6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F_Normy_Zuzycia_Materialow_fk_id_scenariusz_fkey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_Scenariusz</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id_scenariusz</w:t>
      </w:r>
      <w:proofErr w:type="spellEnd"/>
      <w:r w:rsidRPr="00702948">
        <w:rPr>
          <w:rFonts w:ascii="Menlo" w:eastAsia="Times New Roman" w:hAnsi="Menlo" w:cs="Menlo"/>
          <w:color w:val="CCCCCC"/>
          <w:kern w:val="0"/>
          <w:sz w:val="16"/>
          <w:szCs w:val="16"/>
          <w:lang w:val="en-GB" w:eastAsia="pl-PL"/>
          <w14:ligatures w14:val="none"/>
        </w:rPr>
        <w:t>)</w:t>
      </w:r>
    </w:p>
    <w:p w14:paraId="4D414D2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5D39B62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.F_Planowana_Sprzedaz_Produktow</w:t>
      </w:r>
      <w:proofErr w:type="spellEnd"/>
      <w:r w:rsidRPr="00702948">
        <w:rPr>
          <w:rFonts w:ascii="Menlo" w:eastAsia="Times New Roman" w:hAnsi="Menlo" w:cs="Menlo"/>
          <w:color w:val="CCCCCC"/>
          <w:kern w:val="0"/>
          <w:sz w:val="16"/>
          <w:szCs w:val="16"/>
          <w:lang w:eastAsia="pl-PL"/>
          <w14:ligatures w14:val="none"/>
        </w:rPr>
        <w:t xml:space="preserve"> (</w:t>
      </w:r>
    </w:p>
    <w:p w14:paraId="0A0E8A2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6AD5ED2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wielkosc_sprzedazy</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2BF7D0DA"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cena_sprzedazy</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double</w:t>
      </w:r>
      <w:proofErr w:type="spellEnd"/>
      <w:r w:rsidRPr="00702948">
        <w:rPr>
          <w:rFonts w:ascii="Menlo" w:eastAsia="Times New Roman" w:hAnsi="Menlo" w:cs="Menlo"/>
          <w:color w:val="569CD6"/>
          <w:kern w:val="0"/>
          <w:sz w:val="16"/>
          <w:szCs w:val="16"/>
          <w:lang w:eastAsia="pl-PL"/>
          <w14:ligatures w14:val="none"/>
        </w:rPr>
        <w:t xml:space="preserve"> precision</w:t>
      </w:r>
      <w:r w:rsidRPr="00702948">
        <w:rPr>
          <w:rFonts w:ascii="Menlo" w:eastAsia="Times New Roman" w:hAnsi="Menlo" w:cs="Menlo"/>
          <w:color w:val="CCCCCC"/>
          <w:kern w:val="0"/>
          <w:sz w:val="16"/>
          <w:szCs w:val="16"/>
          <w:lang w:eastAsia="pl-PL"/>
          <w14:ligatures w14:val="none"/>
        </w:rPr>
        <w:t>,</w:t>
      </w:r>
    </w:p>
    <w:p w14:paraId="5D141362"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fk_id_produkt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66388EC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22CA9C5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51DCC85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F_Planowana_Sprzedaz_Produktow_pkey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1DFD97EE"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F_Planowana_Sprzedaz_Produktow_fk_id_okres_fkey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24BA4A6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F_Planowana_Sprzedaz_Produktow_fk_id_produkt_fkey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fk_id_produkt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_Produkt</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id_produkt</w:t>
      </w:r>
      <w:proofErr w:type="spellEnd"/>
      <w:r w:rsidRPr="00702948">
        <w:rPr>
          <w:rFonts w:ascii="Menlo" w:eastAsia="Times New Roman" w:hAnsi="Menlo" w:cs="Menlo"/>
          <w:color w:val="CCCCCC"/>
          <w:kern w:val="0"/>
          <w:sz w:val="16"/>
          <w:szCs w:val="16"/>
          <w:lang w:val="en-GB" w:eastAsia="pl-PL"/>
          <w14:ligatures w14:val="none"/>
        </w:rPr>
        <w:t>),</w:t>
      </w:r>
    </w:p>
    <w:p w14:paraId="19C4E2B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F_Planowana_Sprzedaz_Produktow_fk_id_scenariusz_fkey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public.D_Scenariusz</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id_scenariusz</w:t>
      </w:r>
      <w:proofErr w:type="spellEnd"/>
      <w:r w:rsidRPr="00702948">
        <w:rPr>
          <w:rFonts w:ascii="Menlo" w:eastAsia="Times New Roman" w:hAnsi="Menlo" w:cs="Menlo"/>
          <w:color w:val="CCCCCC"/>
          <w:kern w:val="0"/>
          <w:sz w:val="16"/>
          <w:szCs w:val="16"/>
          <w:lang w:eastAsia="pl-PL"/>
          <w14:ligatures w14:val="none"/>
        </w:rPr>
        <w:t>)</w:t>
      </w:r>
    </w:p>
    <w:p w14:paraId="313AD1D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3890D78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.F_Planowane_Zapasy_Materialow</w:t>
      </w:r>
      <w:proofErr w:type="spellEnd"/>
      <w:r w:rsidRPr="00702948">
        <w:rPr>
          <w:rFonts w:ascii="Menlo" w:eastAsia="Times New Roman" w:hAnsi="Menlo" w:cs="Menlo"/>
          <w:color w:val="CCCCCC"/>
          <w:kern w:val="0"/>
          <w:sz w:val="16"/>
          <w:szCs w:val="16"/>
          <w:lang w:eastAsia="pl-PL"/>
          <w14:ligatures w14:val="none"/>
        </w:rPr>
        <w:t xml:space="preserve"> (</w:t>
      </w:r>
    </w:p>
    <w:p w14:paraId="27A95F9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27C5D06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zapas_poczatkowy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double precision</w:t>
      </w:r>
      <w:r w:rsidRPr="00702948">
        <w:rPr>
          <w:rFonts w:ascii="Menlo" w:eastAsia="Times New Roman" w:hAnsi="Menlo" w:cs="Menlo"/>
          <w:color w:val="CCCCCC"/>
          <w:kern w:val="0"/>
          <w:sz w:val="16"/>
          <w:szCs w:val="16"/>
          <w:lang w:val="en-GB" w:eastAsia="pl-PL"/>
          <w14:ligatures w14:val="none"/>
        </w:rPr>
        <w:t>,</w:t>
      </w:r>
    </w:p>
    <w:p w14:paraId="6AD87BA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zapas_koncowy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double precision</w:t>
      </w:r>
      <w:r w:rsidRPr="00702948">
        <w:rPr>
          <w:rFonts w:ascii="Menlo" w:eastAsia="Times New Roman" w:hAnsi="Menlo" w:cs="Menlo"/>
          <w:color w:val="CCCCCC"/>
          <w:kern w:val="0"/>
          <w:sz w:val="16"/>
          <w:szCs w:val="16"/>
          <w:lang w:val="en-GB" w:eastAsia="pl-PL"/>
          <w14:ligatures w14:val="none"/>
        </w:rPr>
        <w:t>,</w:t>
      </w:r>
    </w:p>
    <w:p w14:paraId="0E0D4C2E"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fk_id_material</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2F303A5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683A9C8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2B92E19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F_Planowane_Zapasy_Materialow_pkey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3CE5712A"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F_Planowane_Zapasy_Materialow_fk_id_material_fkey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fk_id_material</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_Material</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id_material</w:t>
      </w:r>
      <w:proofErr w:type="spellEnd"/>
      <w:r w:rsidRPr="00702948">
        <w:rPr>
          <w:rFonts w:ascii="Menlo" w:eastAsia="Times New Roman" w:hAnsi="Menlo" w:cs="Menlo"/>
          <w:color w:val="CCCCCC"/>
          <w:kern w:val="0"/>
          <w:sz w:val="16"/>
          <w:szCs w:val="16"/>
          <w:lang w:val="en-GB" w:eastAsia="pl-PL"/>
          <w14:ligatures w14:val="none"/>
        </w:rPr>
        <w:t>),</w:t>
      </w:r>
    </w:p>
    <w:p w14:paraId="4933362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F_Planowane_Zapasy_Materialow_fk_id_okres_fkey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4CB0F3C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F_Planowane_Zapasy_Materialow_fk_id_scenariusz_fkey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public.D_Scenariusz</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id_scenariusz</w:t>
      </w:r>
      <w:proofErr w:type="spellEnd"/>
      <w:r w:rsidRPr="00702948">
        <w:rPr>
          <w:rFonts w:ascii="Menlo" w:eastAsia="Times New Roman" w:hAnsi="Menlo" w:cs="Menlo"/>
          <w:color w:val="CCCCCC"/>
          <w:kern w:val="0"/>
          <w:sz w:val="16"/>
          <w:szCs w:val="16"/>
          <w:lang w:eastAsia="pl-PL"/>
          <w14:ligatures w14:val="none"/>
        </w:rPr>
        <w:t>)</w:t>
      </w:r>
    </w:p>
    <w:p w14:paraId="3B84AD9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6C04A90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.F_Planowane_Zapasy_Produktow_Gotowych</w:t>
      </w:r>
      <w:proofErr w:type="spellEnd"/>
      <w:r w:rsidRPr="00702948">
        <w:rPr>
          <w:rFonts w:ascii="Menlo" w:eastAsia="Times New Roman" w:hAnsi="Menlo" w:cs="Menlo"/>
          <w:color w:val="CCCCCC"/>
          <w:kern w:val="0"/>
          <w:sz w:val="16"/>
          <w:szCs w:val="16"/>
          <w:lang w:eastAsia="pl-PL"/>
          <w14:ligatures w14:val="none"/>
        </w:rPr>
        <w:t xml:space="preserve"> (</w:t>
      </w:r>
    </w:p>
    <w:p w14:paraId="09D5B20A"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661BCF2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zapas_poczatkowy</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53E7A4E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zapas_koncowy</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78ADE43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fk_id_produkt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4218276F"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lastRenderedPageBreak/>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33AD9BE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26439B5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F_Planowane_Zapasy_Produktow_Gotowych_pkey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PRIMARY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id_fakt</w:t>
      </w:r>
      <w:proofErr w:type="spellEnd"/>
      <w:r w:rsidRPr="00702948">
        <w:rPr>
          <w:rFonts w:ascii="Menlo" w:eastAsia="Times New Roman" w:hAnsi="Menlo" w:cs="Menlo"/>
          <w:color w:val="CCCCCC"/>
          <w:kern w:val="0"/>
          <w:sz w:val="16"/>
          <w:szCs w:val="16"/>
          <w:lang w:eastAsia="pl-PL"/>
          <w14:ligatures w14:val="none"/>
        </w:rPr>
        <w:t>),</w:t>
      </w:r>
    </w:p>
    <w:p w14:paraId="0AAAC34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F_Produkt_Plan_fk_id_produkt_fkey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fk_id_produkt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_Produkt</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id_produkt</w:t>
      </w:r>
      <w:proofErr w:type="spellEnd"/>
      <w:r w:rsidRPr="00702948">
        <w:rPr>
          <w:rFonts w:ascii="Menlo" w:eastAsia="Times New Roman" w:hAnsi="Menlo" w:cs="Menlo"/>
          <w:color w:val="CCCCCC"/>
          <w:kern w:val="0"/>
          <w:sz w:val="16"/>
          <w:szCs w:val="16"/>
          <w:lang w:val="en-GB" w:eastAsia="pl-PL"/>
          <w14:ligatures w14:val="none"/>
        </w:rPr>
        <w:t>),</w:t>
      </w:r>
    </w:p>
    <w:p w14:paraId="54115101"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F_Produkt_Plan_fk_id_okres_fkey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375D7CA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F_Produkt_Plan_fk_id_scenariusz_fkey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_Scenariusz</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id_scenariusz</w:t>
      </w:r>
      <w:proofErr w:type="spellEnd"/>
      <w:r w:rsidRPr="00702948">
        <w:rPr>
          <w:rFonts w:ascii="Menlo" w:eastAsia="Times New Roman" w:hAnsi="Menlo" w:cs="Menlo"/>
          <w:color w:val="CCCCCC"/>
          <w:kern w:val="0"/>
          <w:sz w:val="16"/>
          <w:szCs w:val="16"/>
          <w:lang w:val="en-GB" w:eastAsia="pl-PL"/>
          <w14:ligatures w14:val="none"/>
        </w:rPr>
        <w:t>)</w:t>
      </w:r>
    </w:p>
    <w:p w14:paraId="18835AE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0243E42F"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.F</w:t>
      </w:r>
      <w:proofErr w:type="gramEnd"/>
      <w:r w:rsidRPr="00702948">
        <w:rPr>
          <w:rFonts w:ascii="Menlo" w:eastAsia="Times New Roman" w:hAnsi="Menlo" w:cs="Menlo"/>
          <w:color w:val="CCCCCC"/>
          <w:kern w:val="0"/>
          <w:sz w:val="16"/>
          <w:szCs w:val="16"/>
          <w:lang w:val="en-GB" w:eastAsia="pl-PL"/>
          <w14:ligatures w14:val="none"/>
        </w:rPr>
        <w:t>_Prowizja</w:t>
      </w:r>
      <w:proofErr w:type="spellEnd"/>
      <w:r w:rsidRPr="00702948">
        <w:rPr>
          <w:rFonts w:ascii="Menlo" w:eastAsia="Times New Roman" w:hAnsi="Menlo" w:cs="Menlo"/>
          <w:color w:val="CCCCCC"/>
          <w:kern w:val="0"/>
          <w:sz w:val="16"/>
          <w:szCs w:val="16"/>
          <w:lang w:val="en-GB" w:eastAsia="pl-PL"/>
          <w14:ligatures w14:val="none"/>
        </w:rPr>
        <w:t xml:space="preserve"> (</w:t>
      </w:r>
    </w:p>
    <w:p w14:paraId="0195876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6077B02A"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prowizja_za_sztuke</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double</w:t>
      </w:r>
      <w:proofErr w:type="spellEnd"/>
      <w:r w:rsidRPr="00702948">
        <w:rPr>
          <w:rFonts w:ascii="Menlo" w:eastAsia="Times New Roman" w:hAnsi="Menlo" w:cs="Menlo"/>
          <w:color w:val="569CD6"/>
          <w:kern w:val="0"/>
          <w:sz w:val="16"/>
          <w:szCs w:val="16"/>
          <w:lang w:eastAsia="pl-PL"/>
          <w14:ligatures w14:val="none"/>
        </w:rPr>
        <w:t xml:space="preserve"> precision</w:t>
      </w:r>
      <w:r w:rsidRPr="00702948">
        <w:rPr>
          <w:rFonts w:ascii="Menlo" w:eastAsia="Times New Roman" w:hAnsi="Menlo" w:cs="Menlo"/>
          <w:color w:val="CCCCCC"/>
          <w:kern w:val="0"/>
          <w:sz w:val="16"/>
          <w:szCs w:val="16"/>
          <w:lang w:eastAsia="pl-PL"/>
          <w14:ligatures w14:val="none"/>
        </w:rPr>
        <w:t>,</w:t>
      </w:r>
    </w:p>
    <w:p w14:paraId="6AAE2BDE"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fk_id_produkt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36D5D0F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43BE947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0152289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F_Prowizja_pkey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47EC0BC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F_Prowizja_fk_id_produkt_fkey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fk_id_produkt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_Produkt</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id_produkt</w:t>
      </w:r>
      <w:proofErr w:type="spellEnd"/>
      <w:r w:rsidRPr="00702948">
        <w:rPr>
          <w:rFonts w:ascii="Menlo" w:eastAsia="Times New Roman" w:hAnsi="Menlo" w:cs="Menlo"/>
          <w:color w:val="CCCCCC"/>
          <w:kern w:val="0"/>
          <w:sz w:val="16"/>
          <w:szCs w:val="16"/>
          <w:lang w:val="en-GB" w:eastAsia="pl-PL"/>
          <w14:ligatures w14:val="none"/>
        </w:rPr>
        <w:t>),</w:t>
      </w:r>
    </w:p>
    <w:p w14:paraId="458C08B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F_Prowizja_fk_id_scenariusz_fkey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_Scenariusz</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id_scenariusz</w:t>
      </w:r>
      <w:proofErr w:type="spellEnd"/>
      <w:r w:rsidRPr="00702948">
        <w:rPr>
          <w:rFonts w:ascii="Menlo" w:eastAsia="Times New Roman" w:hAnsi="Menlo" w:cs="Menlo"/>
          <w:color w:val="CCCCCC"/>
          <w:kern w:val="0"/>
          <w:sz w:val="16"/>
          <w:szCs w:val="16"/>
          <w:lang w:val="en-GB" w:eastAsia="pl-PL"/>
          <w14:ligatures w14:val="none"/>
        </w:rPr>
        <w:t>),</w:t>
      </w:r>
    </w:p>
    <w:p w14:paraId="28362CDE"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F_Prowizja_fk_id_okres_fkey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41640DD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w:t>
      </w:r>
    </w:p>
    <w:p w14:paraId="367334F0"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569CD6"/>
          <w:kern w:val="0"/>
          <w:sz w:val="16"/>
          <w:szCs w:val="16"/>
          <w:lang w:val="en-GB" w:eastAsia="pl-PL"/>
          <w14:ligatures w14:val="none"/>
        </w:rPr>
        <w:t>CREATE</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TABLE</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DCDCAA"/>
          <w:kern w:val="0"/>
          <w:sz w:val="16"/>
          <w:szCs w:val="16"/>
          <w:lang w:val="en-GB" w:eastAsia="pl-PL"/>
          <w14:ligatures w14:val="none"/>
        </w:rPr>
        <w:t>public</w:t>
      </w:r>
      <w:r w:rsidRPr="00702948">
        <w:rPr>
          <w:rFonts w:ascii="Menlo" w:eastAsia="Times New Roman" w:hAnsi="Menlo" w:cs="Menlo"/>
          <w:color w:val="CCCCCC"/>
          <w:kern w:val="0"/>
          <w:sz w:val="16"/>
          <w:szCs w:val="16"/>
          <w:lang w:val="en-GB" w:eastAsia="pl-PL"/>
          <w14:ligatures w14:val="none"/>
        </w:rPr>
        <w:t>.F</w:t>
      </w:r>
      <w:proofErr w:type="gramEnd"/>
      <w:r w:rsidRPr="00702948">
        <w:rPr>
          <w:rFonts w:ascii="Menlo" w:eastAsia="Times New Roman" w:hAnsi="Menlo" w:cs="Menlo"/>
          <w:color w:val="CCCCCC"/>
          <w:kern w:val="0"/>
          <w:sz w:val="16"/>
          <w:szCs w:val="16"/>
          <w:lang w:val="en-GB" w:eastAsia="pl-PL"/>
          <w14:ligatures w14:val="none"/>
        </w:rPr>
        <w:t>_Robocizna</w:t>
      </w:r>
      <w:proofErr w:type="spellEnd"/>
      <w:r w:rsidRPr="00702948">
        <w:rPr>
          <w:rFonts w:ascii="Menlo" w:eastAsia="Times New Roman" w:hAnsi="Menlo" w:cs="Menlo"/>
          <w:color w:val="CCCCCC"/>
          <w:kern w:val="0"/>
          <w:sz w:val="16"/>
          <w:szCs w:val="16"/>
          <w:lang w:val="en-GB" w:eastAsia="pl-PL"/>
          <w14:ligatures w14:val="none"/>
        </w:rPr>
        <w:t xml:space="preserve"> (</w:t>
      </w:r>
    </w:p>
    <w:p w14:paraId="7CC2BA7E"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557975C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robocizna_potrzebna</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double precision</w:t>
      </w:r>
      <w:r w:rsidRPr="00702948">
        <w:rPr>
          <w:rFonts w:ascii="Menlo" w:eastAsia="Times New Roman" w:hAnsi="Menlo" w:cs="Menlo"/>
          <w:color w:val="CCCCCC"/>
          <w:kern w:val="0"/>
          <w:sz w:val="16"/>
          <w:szCs w:val="16"/>
          <w:lang w:val="en-GB" w:eastAsia="pl-PL"/>
          <w14:ligatures w14:val="none"/>
        </w:rPr>
        <w:t>,</w:t>
      </w:r>
    </w:p>
    <w:p w14:paraId="2FA80C77"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fk_id_produkt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5CF2FB6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70A3BE3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54C614DB"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robocizna_1rh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4E1B089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F_Robocizna_pkey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PRIMARY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w:t>
      </w:r>
    </w:p>
    <w:p w14:paraId="7E24C24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F_Robocizna_Potrzebna_fk_id_produkt_fkey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fk_id_produkt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_Produkt</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id_produkt</w:t>
      </w:r>
      <w:proofErr w:type="spellEnd"/>
      <w:r w:rsidRPr="00702948">
        <w:rPr>
          <w:rFonts w:ascii="Menlo" w:eastAsia="Times New Roman" w:hAnsi="Menlo" w:cs="Menlo"/>
          <w:color w:val="CCCCCC"/>
          <w:kern w:val="0"/>
          <w:sz w:val="16"/>
          <w:szCs w:val="16"/>
          <w:lang w:val="en-GB" w:eastAsia="pl-PL"/>
          <w14:ligatures w14:val="none"/>
        </w:rPr>
        <w:t>),</w:t>
      </w:r>
    </w:p>
    <w:p w14:paraId="633DCD3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CONSTRAINT</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F_Robocizna_Potrzebna_fk_id_okres_fkey</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FOREIGN KEY</w:t>
      </w: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REFERENCES</w:t>
      </w:r>
      <w:r w:rsidRPr="00702948">
        <w:rPr>
          <w:rFonts w:ascii="Menlo" w:eastAsia="Times New Roman" w:hAnsi="Menlo" w:cs="Menlo"/>
          <w:color w:val="CCCCCC"/>
          <w:kern w:val="0"/>
          <w:sz w:val="16"/>
          <w:szCs w:val="16"/>
          <w:lang w:val="en-GB" w:eastAsia="pl-PL"/>
          <w14:ligatures w14:val="none"/>
        </w:rPr>
        <w:t xml:space="preserve"> </w:t>
      </w:r>
      <w:proofErr w:type="spellStart"/>
      <w:proofErr w:type="gramStart"/>
      <w:r w:rsidRPr="00702948">
        <w:rPr>
          <w:rFonts w:ascii="Menlo" w:eastAsia="Times New Roman" w:hAnsi="Menlo" w:cs="Menlo"/>
          <w:color w:val="CCCCCC"/>
          <w:kern w:val="0"/>
          <w:sz w:val="16"/>
          <w:szCs w:val="16"/>
          <w:lang w:val="en-GB" w:eastAsia="pl-PL"/>
          <w14:ligatures w14:val="none"/>
        </w:rPr>
        <w:t>public.D</w:t>
      </w:r>
      <w:proofErr w:type="gramEnd"/>
      <w:r w:rsidRPr="00702948">
        <w:rPr>
          <w:rFonts w:ascii="Menlo" w:eastAsia="Times New Roman" w:hAnsi="Menlo" w:cs="Menlo"/>
          <w:color w:val="CCCCCC"/>
          <w:kern w:val="0"/>
          <w:sz w:val="16"/>
          <w:szCs w:val="16"/>
          <w:lang w:val="en-GB" w:eastAsia="pl-PL"/>
          <w14:ligatures w14:val="none"/>
        </w:rPr>
        <w:t>_Okres</w:t>
      </w:r>
      <w:proofErr w:type="spellEnd"/>
      <w:r w:rsidRPr="00702948">
        <w:rPr>
          <w:rFonts w:ascii="Menlo" w:eastAsia="Times New Roman" w:hAnsi="Menlo" w:cs="Menlo"/>
          <w:color w:val="CCCCCC"/>
          <w:kern w:val="0"/>
          <w:sz w:val="16"/>
          <w:szCs w:val="16"/>
          <w:lang w:val="en-GB" w:eastAsia="pl-PL"/>
          <w14:ligatures w14:val="none"/>
        </w:rPr>
        <w:t>(</w:t>
      </w:r>
      <w:proofErr w:type="spellStart"/>
      <w:r w:rsidRPr="00702948">
        <w:rPr>
          <w:rFonts w:ascii="Menlo" w:eastAsia="Times New Roman" w:hAnsi="Menlo" w:cs="Menlo"/>
          <w:color w:val="CCCCCC"/>
          <w:kern w:val="0"/>
          <w:sz w:val="16"/>
          <w:szCs w:val="16"/>
          <w:lang w:val="en-GB" w:eastAsia="pl-PL"/>
          <w14:ligatures w14:val="none"/>
        </w:rPr>
        <w:t>id_okres</w:t>
      </w:r>
      <w:proofErr w:type="spellEnd"/>
      <w:r w:rsidRPr="00702948">
        <w:rPr>
          <w:rFonts w:ascii="Menlo" w:eastAsia="Times New Roman" w:hAnsi="Menlo" w:cs="Menlo"/>
          <w:color w:val="CCCCCC"/>
          <w:kern w:val="0"/>
          <w:sz w:val="16"/>
          <w:szCs w:val="16"/>
          <w:lang w:val="en-GB" w:eastAsia="pl-PL"/>
          <w14:ligatures w14:val="none"/>
        </w:rPr>
        <w:t>),</w:t>
      </w:r>
    </w:p>
    <w:p w14:paraId="54F6DCCC"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F_Robocizna_Potrzebna_fk_id_scenariusz_fkey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public.D_Scenariusz</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id_scenariusz</w:t>
      </w:r>
      <w:proofErr w:type="spellEnd"/>
      <w:r w:rsidRPr="00702948">
        <w:rPr>
          <w:rFonts w:ascii="Menlo" w:eastAsia="Times New Roman" w:hAnsi="Menlo" w:cs="Menlo"/>
          <w:color w:val="CCCCCC"/>
          <w:kern w:val="0"/>
          <w:sz w:val="16"/>
          <w:szCs w:val="16"/>
          <w:lang w:eastAsia="pl-PL"/>
          <w14:ligatures w14:val="none"/>
        </w:rPr>
        <w:t>)</w:t>
      </w:r>
    </w:p>
    <w:p w14:paraId="1D8156D4"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05ECB8E5"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569CD6"/>
          <w:kern w:val="0"/>
          <w:sz w:val="16"/>
          <w:szCs w:val="16"/>
          <w:lang w:eastAsia="pl-PL"/>
          <w14:ligatures w14:val="none"/>
        </w:rPr>
        <w:t>CREATE</w:t>
      </w: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TABLE</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DCDCAA"/>
          <w:kern w:val="0"/>
          <w:sz w:val="16"/>
          <w:szCs w:val="16"/>
          <w:lang w:eastAsia="pl-PL"/>
          <w14:ligatures w14:val="none"/>
        </w:rPr>
        <w:t>public</w:t>
      </w:r>
      <w:r w:rsidRPr="00702948">
        <w:rPr>
          <w:rFonts w:ascii="Menlo" w:eastAsia="Times New Roman" w:hAnsi="Menlo" w:cs="Menlo"/>
          <w:color w:val="CCCCCC"/>
          <w:kern w:val="0"/>
          <w:sz w:val="16"/>
          <w:szCs w:val="16"/>
          <w:lang w:eastAsia="pl-PL"/>
          <w14:ligatures w14:val="none"/>
        </w:rPr>
        <w:t>.F_Stale_Koszty_Wydzialu_Produkcyjnego</w:t>
      </w:r>
      <w:proofErr w:type="spellEnd"/>
      <w:r w:rsidRPr="00702948">
        <w:rPr>
          <w:rFonts w:ascii="Menlo" w:eastAsia="Times New Roman" w:hAnsi="Menlo" w:cs="Menlo"/>
          <w:color w:val="CCCCCC"/>
          <w:kern w:val="0"/>
          <w:sz w:val="16"/>
          <w:szCs w:val="16"/>
          <w:lang w:eastAsia="pl-PL"/>
          <w14:ligatures w14:val="none"/>
        </w:rPr>
        <w:t xml:space="preserve"> (</w:t>
      </w:r>
    </w:p>
    <w:p w14:paraId="657DCD4E"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lastRenderedPageBreak/>
        <w:t xml:space="preserve">  </w:t>
      </w:r>
      <w:proofErr w:type="spellStart"/>
      <w:r w:rsidRPr="00702948">
        <w:rPr>
          <w:rFonts w:ascii="Menlo" w:eastAsia="Times New Roman" w:hAnsi="Menlo" w:cs="Menlo"/>
          <w:color w:val="CCCCCC"/>
          <w:kern w:val="0"/>
          <w:sz w:val="16"/>
          <w:szCs w:val="16"/>
          <w:lang w:val="en-GB" w:eastAsia="pl-PL"/>
          <w14:ligatures w14:val="none"/>
        </w:rPr>
        <w:t>id_fakt</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GENERATED</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ALWAYS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AS</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IDENTITY</w:t>
      </w: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val="en-GB" w:eastAsia="pl-PL"/>
          <w14:ligatures w14:val="none"/>
        </w:rPr>
        <w:t>NOT NULL</w:t>
      </w:r>
      <w:r w:rsidRPr="00702948">
        <w:rPr>
          <w:rFonts w:ascii="Menlo" w:eastAsia="Times New Roman" w:hAnsi="Menlo" w:cs="Menlo"/>
          <w:color w:val="CCCCCC"/>
          <w:kern w:val="0"/>
          <w:sz w:val="16"/>
          <w:szCs w:val="16"/>
          <w:lang w:val="en-GB" w:eastAsia="pl-PL"/>
          <w14:ligatures w14:val="none"/>
        </w:rPr>
        <w:t>,</w:t>
      </w:r>
    </w:p>
    <w:p w14:paraId="263A184E"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CCCCCC"/>
          <w:kern w:val="0"/>
          <w:sz w:val="16"/>
          <w:szCs w:val="16"/>
          <w:lang w:eastAsia="pl-PL"/>
          <w14:ligatures w14:val="none"/>
        </w:rPr>
        <w:t xml:space="preserve">koszt </w:t>
      </w:r>
      <w:proofErr w:type="spellStart"/>
      <w:r w:rsidRPr="00702948">
        <w:rPr>
          <w:rFonts w:ascii="Menlo" w:eastAsia="Times New Roman" w:hAnsi="Menlo" w:cs="Menlo"/>
          <w:color w:val="569CD6"/>
          <w:kern w:val="0"/>
          <w:sz w:val="16"/>
          <w:szCs w:val="16"/>
          <w:lang w:eastAsia="pl-PL"/>
          <w14:ligatures w14:val="none"/>
        </w:rPr>
        <w:t>double</w:t>
      </w:r>
      <w:proofErr w:type="spellEnd"/>
      <w:r w:rsidRPr="00702948">
        <w:rPr>
          <w:rFonts w:ascii="Menlo" w:eastAsia="Times New Roman" w:hAnsi="Menlo" w:cs="Menlo"/>
          <w:color w:val="569CD6"/>
          <w:kern w:val="0"/>
          <w:sz w:val="16"/>
          <w:szCs w:val="16"/>
          <w:lang w:eastAsia="pl-PL"/>
          <w14:ligatures w14:val="none"/>
        </w:rPr>
        <w:t xml:space="preserve"> precision</w:t>
      </w:r>
      <w:r w:rsidRPr="00702948">
        <w:rPr>
          <w:rFonts w:ascii="Menlo" w:eastAsia="Times New Roman" w:hAnsi="Menlo" w:cs="Menlo"/>
          <w:color w:val="CCCCCC"/>
          <w:kern w:val="0"/>
          <w:sz w:val="16"/>
          <w:szCs w:val="16"/>
          <w:lang w:eastAsia="pl-PL"/>
          <w14:ligatures w14:val="none"/>
        </w:rPr>
        <w:t>,</w:t>
      </w:r>
    </w:p>
    <w:p w14:paraId="1DC3428D"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fk_id_koszt_wydzialowy_niekontrolowany</w:t>
      </w:r>
      <w:proofErr w:type="spellEnd"/>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569CD6"/>
          <w:kern w:val="0"/>
          <w:sz w:val="16"/>
          <w:szCs w:val="16"/>
          <w:lang w:eastAsia="pl-PL"/>
          <w14:ligatures w14:val="none"/>
        </w:rPr>
        <w:t>bigint</w:t>
      </w:r>
      <w:proofErr w:type="spellEnd"/>
      <w:r w:rsidRPr="00702948">
        <w:rPr>
          <w:rFonts w:ascii="Menlo" w:eastAsia="Times New Roman" w:hAnsi="Menlo" w:cs="Menlo"/>
          <w:color w:val="CCCCCC"/>
          <w:kern w:val="0"/>
          <w:sz w:val="16"/>
          <w:szCs w:val="16"/>
          <w:lang w:eastAsia="pl-PL"/>
          <w14:ligatures w14:val="none"/>
        </w:rPr>
        <w:t>,</w:t>
      </w:r>
    </w:p>
    <w:p w14:paraId="66DCE95F"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fk_id_okres</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43F1CCA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val="en-GB" w:eastAsia="pl-PL"/>
          <w14:ligatures w14:val="none"/>
        </w:rPr>
      </w:pPr>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CCCCCC"/>
          <w:kern w:val="0"/>
          <w:sz w:val="16"/>
          <w:szCs w:val="16"/>
          <w:lang w:val="en-GB" w:eastAsia="pl-PL"/>
          <w14:ligatures w14:val="none"/>
        </w:rPr>
        <w:t>fk_id_scenariusz</w:t>
      </w:r>
      <w:proofErr w:type="spellEnd"/>
      <w:r w:rsidRPr="00702948">
        <w:rPr>
          <w:rFonts w:ascii="Menlo" w:eastAsia="Times New Roman" w:hAnsi="Menlo" w:cs="Menlo"/>
          <w:color w:val="CCCCCC"/>
          <w:kern w:val="0"/>
          <w:sz w:val="16"/>
          <w:szCs w:val="16"/>
          <w:lang w:val="en-GB" w:eastAsia="pl-PL"/>
          <w14:ligatures w14:val="none"/>
        </w:rPr>
        <w:t xml:space="preserve"> </w:t>
      </w:r>
      <w:proofErr w:type="spellStart"/>
      <w:r w:rsidRPr="00702948">
        <w:rPr>
          <w:rFonts w:ascii="Menlo" w:eastAsia="Times New Roman" w:hAnsi="Menlo" w:cs="Menlo"/>
          <w:color w:val="569CD6"/>
          <w:kern w:val="0"/>
          <w:sz w:val="16"/>
          <w:szCs w:val="16"/>
          <w:lang w:val="en-GB" w:eastAsia="pl-PL"/>
          <w14:ligatures w14:val="none"/>
        </w:rPr>
        <w:t>bigint</w:t>
      </w:r>
      <w:proofErr w:type="spellEnd"/>
      <w:r w:rsidRPr="00702948">
        <w:rPr>
          <w:rFonts w:ascii="Menlo" w:eastAsia="Times New Roman" w:hAnsi="Menlo" w:cs="Menlo"/>
          <w:color w:val="CCCCCC"/>
          <w:kern w:val="0"/>
          <w:sz w:val="16"/>
          <w:szCs w:val="16"/>
          <w:lang w:val="en-GB" w:eastAsia="pl-PL"/>
          <w14:ligatures w14:val="none"/>
        </w:rPr>
        <w:t>,</w:t>
      </w:r>
    </w:p>
    <w:p w14:paraId="2E453F7F"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val="en-GB"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F_Stale_Koszty_Wydzialu_Produkcyjnego_pkey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PRIMARY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id_fakt</w:t>
      </w:r>
      <w:proofErr w:type="spellEnd"/>
      <w:r w:rsidRPr="00702948">
        <w:rPr>
          <w:rFonts w:ascii="Menlo" w:eastAsia="Times New Roman" w:hAnsi="Menlo" w:cs="Menlo"/>
          <w:color w:val="CCCCCC"/>
          <w:kern w:val="0"/>
          <w:sz w:val="16"/>
          <w:szCs w:val="16"/>
          <w:lang w:eastAsia="pl-PL"/>
          <w14:ligatures w14:val="none"/>
        </w:rPr>
        <w:t>),</w:t>
      </w:r>
    </w:p>
    <w:p w14:paraId="31A1A548"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F_Stale_Koszty_Wydzialu_Produ_fk_id_koszt_wydzialowy_nieko_fkey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fk_id_koszt_wydzialowy_niekontrolowany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public.D_Koszty_Wydzialowe_Niekontrolowane(id_koszt_wydzialowy_niekontrolowany),</w:t>
      </w:r>
    </w:p>
    <w:p w14:paraId="214E9333"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F_Stale_Koszty_Wydzialu_Produkcyjnego_fk_id_okres_fkey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fk_id_okres</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public.D_Okres</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id_okres</w:t>
      </w:r>
      <w:proofErr w:type="spellEnd"/>
      <w:r w:rsidRPr="00702948">
        <w:rPr>
          <w:rFonts w:ascii="Menlo" w:eastAsia="Times New Roman" w:hAnsi="Menlo" w:cs="Menlo"/>
          <w:color w:val="CCCCCC"/>
          <w:kern w:val="0"/>
          <w:sz w:val="16"/>
          <w:szCs w:val="16"/>
          <w:lang w:eastAsia="pl-PL"/>
          <w14:ligatures w14:val="none"/>
        </w:rPr>
        <w:t>),</w:t>
      </w:r>
    </w:p>
    <w:p w14:paraId="5E71CF69"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CONSTRAINT</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F_Stale_Koszty_Wydzialu_Produkcyjnego_fk_id_scenariusz_fkey</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FOREIGN KEY</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fk_id_scenariusz</w:t>
      </w:r>
      <w:proofErr w:type="spellEnd"/>
      <w:r w:rsidRPr="00702948">
        <w:rPr>
          <w:rFonts w:ascii="Menlo" w:eastAsia="Times New Roman" w:hAnsi="Menlo" w:cs="Menlo"/>
          <w:color w:val="CCCCCC"/>
          <w:kern w:val="0"/>
          <w:sz w:val="16"/>
          <w:szCs w:val="16"/>
          <w:lang w:eastAsia="pl-PL"/>
          <w14:ligatures w14:val="none"/>
        </w:rPr>
        <w:t xml:space="preserve">) </w:t>
      </w:r>
      <w:r w:rsidRPr="00702948">
        <w:rPr>
          <w:rFonts w:ascii="Menlo" w:eastAsia="Times New Roman" w:hAnsi="Menlo" w:cs="Menlo"/>
          <w:color w:val="569CD6"/>
          <w:kern w:val="0"/>
          <w:sz w:val="16"/>
          <w:szCs w:val="16"/>
          <w:lang w:eastAsia="pl-PL"/>
          <w14:ligatures w14:val="none"/>
        </w:rPr>
        <w:t>REFERENCES</w:t>
      </w:r>
      <w:r w:rsidRPr="00702948">
        <w:rPr>
          <w:rFonts w:ascii="Menlo" w:eastAsia="Times New Roman" w:hAnsi="Menlo" w:cs="Menlo"/>
          <w:color w:val="CCCCCC"/>
          <w:kern w:val="0"/>
          <w:sz w:val="16"/>
          <w:szCs w:val="16"/>
          <w:lang w:eastAsia="pl-PL"/>
          <w14:ligatures w14:val="none"/>
        </w:rPr>
        <w:t xml:space="preserve"> </w:t>
      </w:r>
      <w:proofErr w:type="spellStart"/>
      <w:r w:rsidRPr="00702948">
        <w:rPr>
          <w:rFonts w:ascii="Menlo" w:eastAsia="Times New Roman" w:hAnsi="Menlo" w:cs="Menlo"/>
          <w:color w:val="CCCCCC"/>
          <w:kern w:val="0"/>
          <w:sz w:val="16"/>
          <w:szCs w:val="16"/>
          <w:lang w:eastAsia="pl-PL"/>
          <w14:ligatures w14:val="none"/>
        </w:rPr>
        <w:t>public.D_Scenariusz</w:t>
      </w:r>
      <w:proofErr w:type="spellEnd"/>
      <w:r w:rsidRPr="00702948">
        <w:rPr>
          <w:rFonts w:ascii="Menlo" w:eastAsia="Times New Roman" w:hAnsi="Menlo" w:cs="Menlo"/>
          <w:color w:val="CCCCCC"/>
          <w:kern w:val="0"/>
          <w:sz w:val="16"/>
          <w:szCs w:val="16"/>
          <w:lang w:eastAsia="pl-PL"/>
          <w14:ligatures w14:val="none"/>
        </w:rPr>
        <w:t>(</w:t>
      </w:r>
      <w:proofErr w:type="spellStart"/>
      <w:r w:rsidRPr="00702948">
        <w:rPr>
          <w:rFonts w:ascii="Menlo" w:eastAsia="Times New Roman" w:hAnsi="Menlo" w:cs="Menlo"/>
          <w:color w:val="CCCCCC"/>
          <w:kern w:val="0"/>
          <w:sz w:val="16"/>
          <w:szCs w:val="16"/>
          <w:lang w:eastAsia="pl-PL"/>
          <w14:ligatures w14:val="none"/>
        </w:rPr>
        <w:t>id_scenariusz</w:t>
      </w:r>
      <w:proofErr w:type="spellEnd"/>
      <w:r w:rsidRPr="00702948">
        <w:rPr>
          <w:rFonts w:ascii="Menlo" w:eastAsia="Times New Roman" w:hAnsi="Menlo" w:cs="Menlo"/>
          <w:color w:val="CCCCCC"/>
          <w:kern w:val="0"/>
          <w:sz w:val="16"/>
          <w:szCs w:val="16"/>
          <w:lang w:eastAsia="pl-PL"/>
          <w14:ligatures w14:val="none"/>
        </w:rPr>
        <w:t>)</w:t>
      </w:r>
    </w:p>
    <w:p w14:paraId="4F2EDEB6" w14:textId="77777777" w:rsidR="00702948" w:rsidRPr="00702948" w:rsidRDefault="00702948" w:rsidP="00702948">
      <w:pPr>
        <w:shd w:val="clear" w:color="auto" w:fill="1F1F1F"/>
        <w:spacing w:after="0" w:line="345" w:lineRule="atLeast"/>
        <w:rPr>
          <w:rFonts w:ascii="Menlo" w:eastAsia="Times New Roman" w:hAnsi="Menlo" w:cs="Menlo"/>
          <w:color w:val="CCCCCC"/>
          <w:kern w:val="0"/>
          <w:sz w:val="16"/>
          <w:szCs w:val="16"/>
          <w:lang w:eastAsia="pl-PL"/>
          <w14:ligatures w14:val="none"/>
        </w:rPr>
      </w:pPr>
      <w:r w:rsidRPr="00702948">
        <w:rPr>
          <w:rFonts w:ascii="Menlo" w:eastAsia="Times New Roman" w:hAnsi="Menlo" w:cs="Menlo"/>
          <w:color w:val="CCCCCC"/>
          <w:kern w:val="0"/>
          <w:sz w:val="16"/>
          <w:szCs w:val="16"/>
          <w:lang w:eastAsia="pl-PL"/>
          <w14:ligatures w14:val="none"/>
        </w:rPr>
        <w:t>);</w:t>
      </w:r>
    </w:p>
    <w:p w14:paraId="6A640D82" w14:textId="77777777" w:rsidR="0034505C" w:rsidRPr="00702948" w:rsidRDefault="0034505C" w:rsidP="1286EBA9">
      <w:pPr>
        <w:rPr>
          <w:sz w:val="16"/>
          <w:szCs w:val="16"/>
        </w:rPr>
      </w:pPr>
    </w:p>
    <w:sectPr w:rsidR="0034505C" w:rsidRPr="0070294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w:panose1 w:val="020B0502040504020204"/>
    <w:charset w:val="00"/>
    <w:family w:val="swiss"/>
    <w:pitch w:val="variable"/>
    <w:sig w:usb0="E00082FF" w:usb1="400078FF" w:usb2="00000021"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ystem-ui">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94959"/>
    <w:multiLevelType w:val="multilevel"/>
    <w:tmpl w:val="4F388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F0BF6"/>
    <w:multiLevelType w:val="hybridMultilevel"/>
    <w:tmpl w:val="FFFFFFFF"/>
    <w:lvl w:ilvl="0" w:tplc="E43A1BC2">
      <w:start w:val="1"/>
      <w:numFmt w:val="bullet"/>
      <w:lvlText w:val=""/>
      <w:lvlJc w:val="left"/>
      <w:pPr>
        <w:ind w:left="720" w:hanging="360"/>
      </w:pPr>
      <w:rPr>
        <w:rFonts w:ascii="Symbol" w:hAnsi="Symbol" w:hint="default"/>
      </w:rPr>
    </w:lvl>
    <w:lvl w:ilvl="1" w:tplc="2E9092EC">
      <w:start w:val="1"/>
      <w:numFmt w:val="bullet"/>
      <w:lvlText w:val="o"/>
      <w:lvlJc w:val="left"/>
      <w:pPr>
        <w:ind w:left="1440" w:hanging="360"/>
      </w:pPr>
      <w:rPr>
        <w:rFonts w:ascii="Courier New" w:hAnsi="Courier New" w:hint="default"/>
      </w:rPr>
    </w:lvl>
    <w:lvl w:ilvl="2" w:tplc="DC9AA4BE">
      <w:start w:val="1"/>
      <w:numFmt w:val="bullet"/>
      <w:lvlText w:val=""/>
      <w:lvlJc w:val="left"/>
      <w:pPr>
        <w:ind w:left="2160" w:hanging="360"/>
      </w:pPr>
      <w:rPr>
        <w:rFonts w:ascii="Wingdings" w:hAnsi="Wingdings" w:hint="default"/>
      </w:rPr>
    </w:lvl>
    <w:lvl w:ilvl="3" w:tplc="7AD8151E">
      <w:start w:val="1"/>
      <w:numFmt w:val="bullet"/>
      <w:lvlText w:val=""/>
      <w:lvlJc w:val="left"/>
      <w:pPr>
        <w:ind w:left="2880" w:hanging="360"/>
      </w:pPr>
      <w:rPr>
        <w:rFonts w:ascii="Symbol" w:hAnsi="Symbol" w:hint="default"/>
      </w:rPr>
    </w:lvl>
    <w:lvl w:ilvl="4" w:tplc="90D85294">
      <w:start w:val="1"/>
      <w:numFmt w:val="bullet"/>
      <w:lvlText w:val="o"/>
      <w:lvlJc w:val="left"/>
      <w:pPr>
        <w:ind w:left="3600" w:hanging="360"/>
      </w:pPr>
      <w:rPr>
        <w:rFonts w:ascii="Courier New" w:hAnsi="Courier New" w:hint="default"/>
      </w:rPr>
    </w:lvl>
    <w:lvl w:ilvl="5" w:tplc="62E8E548">
      <w:start w:val="1"/>
      <w:numFmt w:val="bullet"/>
      <w:lvlText w:val=""/>
      <w:lvlJc w:val="left"/>
      <w:pPr>
        <w:ind w:left="4320" w:hanging="360"/>
      </w:pPr>
      <w:rPr>
        <w:rFonts w:ascii="Wingdings" w:hAnsi="Wingdings" w:hint="default"/>
      </w:rPr>
    </w:lvl>
    <w:lvl w:ilvl="6" w:tplc="A5264816">
      <w:start w:val="1"/>
      <w:numFmt w:val="bullet"/>
      <w:lvlText w:val=""/>
      <w:lvlJc w:val="left"/>
      <w:pPr>
        <w:ind w:left="5040" w:hanging="360"/>
      </w:pPr>
      <w:rPr>
        <w:rFonts w:ascii="Symbol" w:hAnsi="Symbol" w:hint="default"/>
      </w:rPr>
    </w:lvl>
    <w:lvl w:ilvl="7" w:tplc="F2C86C40">
      <w:start w:val="1"/>
      <w:numFmt w:val="bullet"/>
      <w:lvlText w:val="o"/>
      <w:lvlJc w:val="left"/>
      <w:pPr>
        <w:ind w:left="5760" w:hanging="360"/>
      </w:pPr>
      <w:rPr>
        <w:rFonts w:ascii="Courier New" w:hAnsi="Courier New" w:hint="default"/>
      </w:rPr>
    </w:lvl>
    <w:lvl w:ilvl="8" w:tplc="2BD030AE">
      <w:start w:val="1"/>
      <w:numFmt w:val="bullet"/>
      <w:lvlText w:val=""/>
      <w:lvlJc w:val="left"/>
      <w:pPr>
        <w:ind w:left="6480" w:hanging="360"/>
      </w:pPr>
      <w:rPr>
        <w:rFonts w:ascii="Wingdings" w:hAnsi="Wingdings" w:hint="default"/>
      </w:rPr>
    </w:lvl>
  </w:abstractNum>
  <w:abstractNum w:abstractNumId="2" w15:restartNumberingAfterBreak="0">
    <w:nsid w:val="04D4696E"/>
    <w:multiLevelType w:val="hybridMultilevel"/>
    <w:tmpl w:val="D3A606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5460F28"/>
    <w:multiLevelType w:val="hybridMultilevel"/>
    <w:tmpl w:val="5956A686"/>
    <w:lvl w:ilvl="0" w:tplc="DFD2F77E">
      <w:start w:val="3"/>
      <w:numFmt w:val="bullet"/>
      <w:lvlText w:val=""/>
      <w:lvlJc w:val="left"/>
      <w:pPr>
        <w:ind w:left="600" w:hanging="360"/>
      </w:pPr>
      <w:rPr>
        <w:rFonts w:ascii="Symbol" w:eastAsia="Noto Sans" w:hAnsi="Symbol" w:cs="Noto Sans" w:hint="default"/>
      </w:rPr>
    </w:lvl>
    <w:lvl w:ilvl="1" w:tplc="04150003" w:tentative="1">
      <w:start w:val="1"/>
      <w:numFmt w:val="bullet"/>
      <w:lvlText w:val="o"/>
      <w:lvlJc w:val="left"/>
      <w:pPr>
        <w:ind w:left="1320" w:hanging="360"/>
      </w:pPr>
      <w:rPr>
        <w:rFonts w:ascii="Courier New" w:hAnsi="Courier New" w:cs="Courier New" w:hint="default"/>
      </w:rPr>
    </w:lvl>
    <w:lvl w:ilvl="2" w:tplc="04150005" w:tentative="1">
      <w:start w:val="1"/>
      <w:numFmt w:val="bullet"/>
      <w:lvlText w:val=""/>
      <w:lvlJc w:val="left"/>
      <w:pPr>
        <w:ind w:left="2040" w:hanging="360"/>
      </w:pPr>
      <w:rPr>
        <w:rFonts w:ascii="Wingdings" w:hAnsi="Wingdings" w:hint="default"/>
      </w:rPr>
    </w:lvl>
    <w:lvl w:ilvl="3" w:tplc="04150001" w:tentative="1">
      <w:start w:val="1"/>
      <w:numFmt w:val="bullet"/>
      <w:lvlText w:val=""/>
      <w:lvlJc w:val="left"/>
      <w:pPr>
        <w:ind w:left="2760" w:hanging="360"/>
      </w:pPr>
      <w:rPr>
        <w:rFonts w:ascii="Symbol" w:hAnsi="Symbol" w:hint="default"/>
      </w:rPr>
    </w:lvl>
    <w:lvl w:ilvl="4" w:tplc="04150003" w:tentative="1">
      <w:start w:val="1"/>
      <w:numFmt w:val="bullet"/>
      <w:lvlText w:val="o"/>
      <w:lvlJc w:val="left"/>
      <w:pPr>
        <w:ind w:left="3480" w:hanging="360"/>
      </w:pPr>
      <w:rPr>
        <w:rFonts w:ascii="Courier New" w:hAnsi="Courier New" w:cs="Courier New" w:hint="default"/>
      </w:rPr>
    </w:lvl>
    <w:lvl w:ilvl="5" w:tplc="04150005" w:tentative="1">
      <w:start w:val="1"/>
      <w:numFmt w:val="bullet"/>
      <w:lvlText w:val=""/>
      <w:lvlJc w:val="left"/>
      <w:pPr>
        <w:ind w:left="4200" w:hanging="360"/>
      </w:pPr>
      <w:rPr>
        <w:rFonts w:ascii="Wingdings" w:hAnsi="Wingdings" w:hint="default"/>
      </w:rPr>
    </w:lvl>
    <w:lvl w:ilvl="6" w:tplc="04150001" w:tentative="1">
      <w:start w:val="1"/>
      <w:numFmt w:val="bullet"/>
      <w:lvlText w:val=""/>
      <w:lvlJc w:val="left"/>
      <w:pPr>
        <w:ind w:left="4920" w:hanging="360"/>
      </w:pPr>
      <w:rPr>
        <w:rFonts w:ascii="Symbol" w:hAnsi="Symbol" w:hint="default"/>
      </w:rPr>
    </w:lvl>
    <w:lvl w:ilvl="7" w:tplc="04150003" w:tentative="1">
      <w:start w:val="1"/>
      <w:numFmt w:val="bullet"/>
      <w:lvlText w:val="o"/>
      <w:lvlJc w:val="left"/>
      <w:pPr>
        <w:ind w:left="5640" w:hanging="360"/>
      </w:pPr>
      <w:rPr>
        <w:rFonts w:ascii="Courier New" w:hAnsi="Courier New" w:cs="Courier New" w:hint="default"/>
      </w:rPr>
    </w:lvl>
    <w:lvl w:ilvl="8" w:tplc="04150005" w:tentative="1">
      <w:start w:val="1"/>
      <w:numFmt w:val="bullet"/>
      <w:lvlText w:val=""/>
      <w:lvlJc w:val="left"/>
      <w:pPr>
        <w:ind w:left="6360" w:hanging="360"/>
      </w:pPr>
      <w:rPr>
        <w:rFonts w:ascii="Wingdings" w:hAnsi="Wingdings" w:hint="default"/>
      </w:rPr>
    </w:lvl>
  </w:abstractNum>
  <w:abstractNum w:abstractNumId="4" w15:restartNumberingAfterBreak="0">
    <w:nsid w:val="1131A9D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18790DDA"/>
    <w:multiLevelType w:val="hybridMultilevel"/>
    <w:tmpl w:val="596E6CF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8920B15"/>
    <w:multiLevelType w:val="hybridMultilevel"/>
    <w:tmpl w:val="FFFFFFFF"/>
    <w:lvl w:ilvl="0" w:tplc="37CACC18">
      <w:start w:val="1"/>
      <w:numFmt w:val="bullet"/>
      <w:lvlText w:val=""/>
      <w:lvlJc w:val="left"/>
      <w:pPr>
        <w:ind w:left="720" w:hanging="360"/>
      </w:pPr>
      <w:rPr>
        <w:rFonts w:ascii="Symbol" w:hAnsi="Symbol" w:hint="default"/>
      </w:rPr>
    </w:lvl>
    <w:lvl w:ilvl="1" w:tplc="37425CEE">
      <w:start w:val="1"/>
      <w:numFmt w:val="bullet"/>
      <w:lvlText w:val=""/>
      <w:lvlJc w:val="left"/>
      <w:pPr>
        <w:ind w:left="1440" w:hanging="360"/>
      </w:pPr>
      <w:rPr>
        <w:rFonts w:ascii="Symbol" w:hAnsi="Symbol" w:hint="default"/>
      </w:rPr>
    </w:lvl>
    <w:lvl w:ilvl="2" w:tplc="97FE7C70">
      <w:start w:val="1"/>
      <w:numFmt w:val="bullet"/>
      <w:lvlText w:val=""/>
      <w:lvlJc w:val="left"/>
      <w:pPr>
        <w:ind w:left="2160" w:hanging="360"/>
      </w:pPr>
      <w:rPr>
        <w:rFonts w:ascii="Wingdings" w:hAnsi="Wingdings" w:hint="default"/>
      </w:rPr>
    </w:lvl>
    <w:lvl w:ilvl="3" w:tplc="54048E2C">
      <w:start w:val="1"/>
      <w:numFmt w:val="bullet"/>
      <w:lvlText w:val=""/>
      <w:lvlJc w:val="left"/>
      <w:pPr>
        <w:ind w:left="2880" w:hanging="360"/>
      </w:pPr>
      <w:rPr>
        <w:rFonts w:ascii="Symbol" w:hAnsi="Symbol" w:hint="default"/>
      </w:rPr>
    </w:lvl>
    <w:lvl w:ilvl="4" w:tplc="BD76EABE">
      <w:start w:val="1"/>
      <w:numFmt w:val="bullet"/>
      <w:lvlText w:val="o"/>
      <w:lvlJc w:val="left"/>
      <w:pPr>
        <w:ind w:left="3600" w:hanging="360"/>
      </w:pPr>
      <w:rPr>
        <w:rFonts w:ascii="Courier New" w:hAnsi="Courier New" w:hint="default"/>
      </w:rPr>
    </w:lvl>
    <w:lvl w:ilvl="5" w:tplc="254E6ED4">
      <w:start w:val="1"/>
      <w:numFmt w:val="bullet"/>
      <w:lvlText w:val=""/>
      <w:lvlJc w:val="left"/>
      <w:pPr>
        <w:ind w:left="4320" w:hanging="360"/>
      </w:pPr>
      <w:rPr>
        <w:rFonts w:ascii="Wingdings" w:hAnsi="Wingdings" w:hint="default"/>
      </w:rPr>
    </w:lvl>
    <w:lvl w:ilvl="6" w:tplc="38EABB50">
      <w:start w:val="1"/>
      <w:numFmt w:val="bullet"/>
      <w:lvlText w:val=""/>
      <w:lvlJc w:val="left"/>
      <w:pPr>
        <w:ind w:left="5040" w:hanging="360"/>
      </w:pPr>
      <w:rPr>
        <w:rFonts w:ascii="Symbol" w:hAnsi="Symbol" w:hint="default"/>
      </w:rPr>
    </w:lvl>
    <w:lvl w:ilvl="7" w:tplc="A51005C0">
      <w:start w:val="1"/>
      <w:numFmt w:val="bullet"/>
      <w:lvlText w:val="o"/>
      <w:lvlJc w:val="left"/>
      <w:pPr>
        <w:ind w:left="5760" w:hanging="360"/>
      </w:pPr>
      <w:rPr>
        <w:rFonts w:ascii="Courier New" w:hAnsi="Courier New" w:hint="default"/>
      </w:rPr>
    </w:lvl>
    <w:lvl w:ilvl="8" w:tplc="DD92E7B4">
      <w:start w:val="1"/>
      <w:numFmt w:val="bullet"/>
      <w:lvlText w:val=""/>
      <w:lvlJc w:val="left"/>
      <w:pPr>
        <w:ind w:left="6480" w:hanging="360"/>
      </w:pPr>
      <w:rPr>
        <w:rFonts w:ascii="Wingdings" w:hAnsi="Wingdings" w:hint="default"/>
      </w:rPr>
    </w:lvl>
  </w:abstractNum>
  <w:abstractNum w:abstractNumId="7" w15:restartNumberingAfterBreak="0">
    <w:nsid w:val="204B0D2E"/>
    <w:multiLevelType w:val="multilevel"/>
    <w:tmpl w:val="967C9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806101"/>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2E181D0E"/>
    <w:multiLevelType w:val="multilevel"/>
    <w:tmpl w:val="98100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E9A5BCC"/>
    <w:multiLevelType w:val="multilevel"/>
    <w:tmpl w:val="FFFFFFFF"/>
    <w:lvl w:ilvl="0">
      <w:start w:val="1"/>
      <w:numFmt w:val="decimal"/>
      <w:lvlText w:val="%1."/>
      <w:lvlJc w:val="left"/>
      <w:pPr>
        <w:ind w:left="1068" w:hanging="360"/>
      </w:pPr>
    </w:lvl>
    <w:lvl w:ilvl="1">
      <w:start w:val="1"/>
      <w:numFmt w:val="decimal"/>
      <w:lvlText w:val="%1.%2."/>
      <w:lvlJc w:val="left"/>
      <w:pPr>
        <w:ind w:left="1788" w:hanging="360"/>
      </w:pPr>
    </w:lvl>
    <w:lvl w:ilvl="2">
      <w:start w:val="1"/>
      <w:numFmt w:val="decimal"/>
      <w:lvlText w:val="%1.%2.%3."/>
      <w:lvlJc w:val="left"/>
      <w:pPr>
        <w:ind w:left="2508" w:hanging="180"/>
      </w:pPr>
    </w:lvl>
    <w:lvl w:ilvl="3">
      <w:start w:val="1"/>
      <w:numFmt w:val="decimal"/>
      <w:lvlText w:val="%1.%2.%3.%4."/>
      <w:lvlJc w:val="left"/>
      <w:pPr>
        <w:ind w:left="3228" w:hanging="360"/>
      </w:pPr>
    </w:lvl>
    <w:lvl w:ilvl="4">
      <w:start w:val="1"/>
      <w:numFmt w:val="decimal"/>
      <w:lvlText w:val="%1.%2.%3.%4.%5."/>
      <w:lvlJc w:val="left"/>
      <w:pPr>
        <w:ind w:left="3948" w:hanging="360"/>
      </w:pPr>
    </w:lvl>
    <w:lvl w:ilvl="5">
      <w:start w:val="1"/>
      <w:numFmt w:val="decimal"/>
      <w:lvlText w:val="%1.%2.%3.%4.%5.%6."/>
      <w:lvlJc w:val="left"/>
      <w:pPr>
        <w:ind w:left="4668" w:hanging="180"/>
      </w:pPr>
    </w:lvl>
    <w:lvl w:ilvl="6">
      <w:start w:val="1"/>
      <w:numFmt w:val="decimal"/>
      <w:lvlText w:val="%1.%2.%3.%4.%5.%6.%7."/>
      <w:lvlJc w:val="left"/>
      <w:pPr>
        <w:ind w:left="5388" w:hanging="360"/>
      </w:pPr>
    </w:lvl>
    <w:lvl w:ilvl="7">
      <w:start w:val="1"/>
      <w:numFmt w:val="decimal"/>
      <w:lvlText w:val="%1.%2.%3.%4.%5.%6.%7.%8."/>
      <w:lvlJc w:val="left"/>
      <w:pPr>
        <w:ind w:left="6108" w:hanging="360"/>
      </w:pPr>
    </w:lvl>
    <w:lvl w:ilvl="8">
      <w:start w:val="1"/>
      <w:numFmt w:val="decimal"/>
      <w:lvlText w:val="%1.%2.%3.%4.%5.%6.%7.%8.%9."/>
      <w:lvlJc w:val="left"/>
      <w:pPr>
        <w:ind w:left="6828" w:hanging="180"/>
      </w:pPr>
    </w:lvl>
  </w:abstractNum>
  <w:abstractNum w:abstractNumId="11" w15:restartNumberingAfterBreak="0">
    <w:nsid w:val="341432AC"/>
    <w:multiLevelType w:val="multilevel"/>
    <w:tmpl w:val="4F24A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DF0BE4"/>
    <w:multiLevelType w:val="multilevel"/>
    <w:tmpl w:val="BABE7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47E1AFBE"/>
    <w:multiLevelType w:val="hybridMultilevel"/>
    <w:tmpl w:val="FFFFFFFF"/>
    <w:lvl w:ilvl="0" w:tplc="BFBE7240">
      <w:start w:val="1"/>
      <w:numFmt w:val="decimal"/>
      <w:lvlText w:val="%1."/>
      <w:lvlJc w:val="left"/>
      <w:pPr>
        <w:ind w:left="720" w:hanging="360"/>
      </w:pPr>
    </w:lvl>
    <w:lvl w:ilvl="1" w:tplc="923464F4">
      <w:start w:val="1"/>
      <w:numFmt w:val="lowerLetter"/>
      <w:lvlText w:val="%2."/>
      <w:lvlJc w:val="left"/>
      <w:pPr>
        <w:ind w:left="1440" w:hanging="360"/>
      </w:pPr>
    </w:lvl>
    <w:lvl w:ilvl="2" w:tplc="5D10C77A">
      <w:start w:val="1"/>
      <w:numFmt w:val="lowerRoman"/>
      <w:lvlText w:val="%3."/>
      <w:lvlJc w:val="right"/>
      <w:pPr>
        <w:ind w:left="2160" w:hanging="180"/>
      </w:pPr>
    </w:lvl>
    <w:lvl w:ilvl="3" w:tplc="19B21676">
      <w:start w:val="1"/>
      <w:numFmt w:val="decimal"/>
      <w:lvlText w:val="%4."/>
      <w:lvlJc w:val="left"/>
      <w:pPr>
        <w:ind w:left="2880" w:hanging="360"/>
      </w:pPr>
    </w:lvl>
    <w:lvl w:ilvl="4" w:tplc="18525C7C">
      <w:start w:val="1"/>
      <w:numFmt w:val="lowerLetter"/>
      <w:lvlText w:val="%5."/>
      <w:lvlJc w:val="left"/>
      <w:pPr>
        <w:ind w:left="3600" w:hanging="360"/>
      </w:pPr>
    </w:lvl>
    <w:lvl w:ilvl="5" w:tplc="8AF6A20A">
      <w:start w:val="1"/>
      <w:numFmt w:val="lowerRoman"/>
      <w:lvlText w:val="%6."/>
      <w:lvlJc w:val="right"/>
      <w:pPr>
        <w:ind w:left="4320" w:hanging="180"/>
      </w:pPr>
    </w:lvl>
    <w:lvl w:ilvl="6" w:tplc="080057AC">
      <w:start w:val="1"/>
      <w:numFmt w:val="decimal"/>
      <w:lvlText w:val="%7."/>
      <w:lvlJc w:val="left"/>
      <w:pPr>
        <w:ind w:left="5040" w:hanging="360"/>
      </w:pPr>
    </w:lvl>
    <w:lvl w:ilvl="7" w:tplc="E20EF56C">
      <w:start w:val="1"/>
      <w:numFmt w:val="lowerLetter"/>
      <w:lvlText w:val="%8."/>
      <w:lvlJc w:val="left"/>
      <w:pPr>
        <w:ind w:left="5760" w:hanging="360"/>
      </w:pPr>
    </w:lvl>
    <w:lvl w:ilvl="8" w:tplc="E49603B8">
      <w:start w:val="1"/>
      <w:numFmt w:val="lowerRoman"/>
      <w:lvlText w:val="%9."/>
      <w:lvlJc w:val="right"/>
      <w:pPr>
        <w:ind w:left="6480" w:hanging="180"/>
      </w:pPr>
    </w:lvl>
  </w:abstractNum>
  <w:abstractNum w:abstractNumId="14" w15:restartNumberingAfterBreak="0">
    <w:nsid w:val="5FB208A1"/>
    <w:multiLevelType w:val="multilevel"/>
    <w:tmpl w:val="6764D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8D3A9B"/>
    <w:multiLevelType w:val="multilevel"/>
    <w:tmpl w:val="FDDA5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D8891B"/>
    <w:multiLevelType w:val="hybridMultilevel"/>
    <w:tmpl w:val="FFFFFFFF"/>
    <w:lvl w:ilvl="0" w:tplc="D9B22E96">
      <w:start w:val="1"/>
      <w:numFmt w:val="bullet"/>
      <w:lvlText w:val=""/>
      <w:lvlJc w:val="left"/>
      <w:pPr>
        <w:ind w:left="720" w:hanging="360"/>
      </w:pPr>
      <w:rPr>
        <w:rFonts w:ascii="Symbol" w:hAnsi="Symbol" w:hint="default"/>
      </w:rPr>
    </w:lvl>
    <w:lvl w:ilvl="1" w:tplc="944E1788">
      <w:start w:val="1"/>
      <w:numFmt w:val="bullet"/>
      <w:lvlText w:val=""/>
      <w:lvlJc w:val="left"/>
      <w:pPr>
        <w:ind w:left="1440" w:hanging="360"/>
      </w:pPr>
      <w:rPr>
        <w:rFonts w:ascii="Symbol" w:hAnsi="Symbol" w:hint="default"/>
      </w:rPr>
    </w:lvl>
    <w:lvl w:ilvl="2" w:tplc="0E22A330">
      <w:start w:val="1"/>
      <w:numFmt w:val="bullet"/>
      <w:lvlText w:val=""/>
      <w:lvlJc w:val="left"/>
      <w:pPr>
        <w:ind w:left="2160" w:hanging="360"/>
      </w:pPr>
      <w:rPr>
        <w:rFonts w:ascii="Wingdings" w:hAnsi="Wingdings" w:hint="default"/>
      </w:rPr>
    </w:lvl>
    <w:lvl w:ilvl="3" w:tplc="DE5E7D12">
      <w:start w:val="1"/>
      <w:numFmt w:val="bullet"/>
      <w:lvlText w:val=""/>
      <w:lvlJc w:val="left"/>
      <w:pPr>
        <w:ind w:left="2880" w:hanging="360"/>
      </w:pPr>
      <w:rPr>
        <w:rFonts w:ascii="Symbol" w:hAnsi="Symbol" w:hint="default"/>
      </w:rPr>
    </w:lvl>
    <w:lvl w:ilvl="4" w:tplc="804C8B18">
      <w:start w:val="1"/>
      <w:numFmt w:val="bullet"/>
      <w:lvlText w:val="o"/>
      <w:lvlJc w:val="left"/>
      <w:pPr>
        <w:ind w:left="3600" w:hanging="360"/>
      </w:pPr>
      <w:rPr>
        <w:rFonts w:ascii="Courier New" w:hAnsi="Courier New" w:hint="default"/>
      </w:rPr>
    </w:lvl>
    <w:lvl w:ilvl="5" w:tplc="BA9C95BE">
      <w:start w:val="1"/>
      <w:numFmt w:val="bullet"/>
      <w:lvlText w:val=""/>
      <w:lvlJc w:val="left"/>
      <w:pPr>
        <w:ind w:left="4320" w:hanging="360"/>
      </w:pPr>
      <w:rPr>
        <w:rFonts w:ascii="Wingdings" w:hAnsi="Wingdings" w:hint="default"/>
      </w:rPr>
    </w:lvl>
    <w:lvl w:ilvl="6" w:tplc="3D94A72C">
      <w:start w:val="1"/>
      <w:numFmt w:val="bullet"/>
      <w:lvlText w:val=""/>
      <w:lvlJc w:val="left"/>
      <w:pPr>
        <w:ind w:left="5040" w:hanging="360"/>
      </w:pPr>
      <w:rPr>
        <w:rFonts w:ascii="Symbol" w:hAnsi="Symbol" w:hint="default"/>
      </w:rPr>
    </w:lvl>
    <w:lvl w:ilvl="7" w:tplc="DEDC2270">
      <w:start w:val="1"/>
      <w:numFmt w:val="bullet"/>
      <w:lvlText w:val="o"/>
      <w:lvlJc w:val="left"/>
      <w:pPr>
        <w:ind w:left="5760" w:hanging="360"/>
      </w:pPr>
      <w:rPr>
        <w:rFonts w:ascii="Courier New" w:hAnsi="Courier New" w:hint="default"/>
      </w:rPr>
    </w:lvl>
    <w:lvl w:ilvl="8" w:tplc="83967E10">
      <w:start w:val="1"/>
      <w:numFmt w:val="bullet"/>
      <w:lvlText w:val=""/>
      <w:lvlJc w:val="left"/>
      <w:pPr>
        <w:ind w:left="6480" w:hanging="360"/>
      </w:pPr>
      <w:rPr>
        <w:rFonts w:ascii="Wingdings" w:hAnsi="Wingdings" w:hint="default"/>
      </w:rPr>
    </w:lvl>
  </w:abstractNum>
  <w:abstractNum w:abstractNumId="17" w15:restartNumberingAfterBreak="0">
    <w:nsid w:val="7550449B"/>
    <w:multiLevelType w:val="multilevel"/>
    <w:tmpl w:val="6352A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7D3B49"/>
    <w:multiLevelType w:val="multilevel"/>
    <w:tmpl w:val="3A402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820979"/>
    <w:multiLevelType w:val="hybridMultilevel"/>
    <w:tmpl w:val="FFFFFFFF"/>
    <w:lvl w:ilvl="0" w:tplc="B8669942">
      <w:start w:val="1"/>
      <w:numFmt w:val="bullet"/>
      <w:lvlText w:val=""/>
      <w:lvlJc w:val="left"/>
      <w:pPr>
        <w:ind w:left="720" w:hanging="360"/>
      </w:pPr>
      <w:rPr>
        <w:rFonts w:ascii="Symbol" w:hAnsi="Symbol" w:hint="default"/>
      </w:rPr>
    </w:lvl>
    <w:lvl w:ilvl="1" w:tplc="FDCE633C">
      <w:start w:val="1"/>
      <w:numFmt w:val="bullet"/>
      <w:lvlText w:val=""/>
      <w:lvlJc w:val="left"/>
      <w:pPr>
        <w:ind w:left="1440" w:hanging="360"/>
      </w:pPr>
      <w:rPr>
        <w:rFonts w:ascii="Symbol" w:hAnsi="Symbol" w:hint="default"/>
      </w:rPr>
    </w:lvl>
    <w:lvl w:ilvl="2" w:tplc="62D8794A">
      <w:start w:val="1"/>
      <w:numFmt w:val="bullet"/>
      <w:lvlText w:val=""/>
      <w:lvlJc w:val="left"/>
      <w:pPr>
        <w:ind w:left="2160" w:hanging="360"/>
      </w:pPr>
      <w:rPr>
        <w:rFonts w:ascii="Wingdings" w:hAnsi="Wingdings" w:hint="default"/>
      </w:rPr>
    </w:lvl>
    <w:lvl w:ilvl="3" w:tplc="94CCD586">
      <w:start w:val="1"/>
      <w:numFmt w:val="bullet"/>
      <w:lvlText w:val=""/>
      <w:lvlJc w:val="left"/>
      <w:pPr>
        <w:ind w:left="2880" w:hanging="360"/>
      </w:pPr>
      <w:rPr>
        <w:rFonts w:ascii="Symbol" w:hAnsi="Symbol" w:hint="default"/>
      </w:rPr>
    </w:lvl>
    <w:lvl w:ilvl="4" w:tplc="0506FFB4">
      <w:start w:val="1"/>
      <w:numFmt w:val="bullet"/>
      <w:lvlText w:val="o"/>
      <w:lvlJc w:val="left"/>
      <w:pPr>
        <w:ind w:left="3600" w:hanging="360"/>
      </w:pPr>
      <w:rPr>
        <w:rFonts w:ascii="Courier New" w:hAnsi="Courier New" w:hint="default"/>
      </w:rPr>
    </w:lvl>
    <w:lvl w:ilvl="5" w:tplc="5164E17E">
      <w:start w:val="1"/>
      <w:numFmt w:val="bullet"/>
      <w:lvlText w:val=""/>
      <w:lvlJc w:val="left"/>
      <w:pPr>
        <w:ind w:left="4320" w:hanging="360"/>
      </w:pPr>
      <w:rPr>
        <w:rFonts w:ascii="Wingdings" w:hAnsi="Wingdings" w:hint="default"/>
      </w:rPr>
    </w:lvl>
    <w:lvl w:ilvl="6" w:tplc="47F058CC">
      <w:start w:val="1"/>
      <w:numFmt w:val="bullet"/>
      <w:lvlText w:val=""/>
      <w:lvlJc w:val="left"/>
      <w:pPr>
        <w:ind w:left="5040" w:hanging="360"/>
      </w:pPr>
      <w:rPr>
        <w:rFonts w:ascii="Symbol" w:hAnsi="Symbol" w:hint="default"/>
      </w:rPr>
    </w:lvl>
    <w:lvl w:ilvl="7" w:tplc="0204CF8A">
      <w:start w:val="1"/>
      <w:numFmt w:val="bullet"/>
      <w:lvlText w:val="o"/>
      <w:lvlJc w:val="left"/>
      <w:pPr>
        <w:ind w:left="5760" w:hanging="360"/>
      </w:pPr>
      <w:rPr>
        <w:rFonts w:ascii="Courier New" w:hAnsi="Courier New" w:hint="default"/>
      </w:rPr>
    </w:lvl>
    <w:lvl w:ilvl="8" w:tplc="925A1346">
      <w:start w:val="1"/>
      <w:numFmt w:val="bullet"/>
      <w:lvlText w:val=""/>
      <w:lvlJc w:val="left"/>
      <w:pPr>
        <w:ind w:left="6480" w:hanging="360"/>
      </w:pPr>
      <w:rPr>
        <w:rFonts w:ascii="Wingdings" w:hAnsi="Wingdings" w:hint="default"/>
      </w:rPr>
    </w:lvl>
  </w:abstractNum>
  <w:abstractNum w:abstractNumId="20" w15:restartNumberingAfterBreak="0">
    <w:nsid w:val="77E90881"/>
    <w:multiLevelType w:val="multilevel"/>
    <w:tmpl w:val="BAB8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BAC0DF"/>
    <w:multiLevelType w:val="hybridMultilevel"/>
    <w:tmpl w:val="FFFFFFFF"/>
    <w:lvl w:ilvl="0" w:tplc="AA9CCE12">
      <w:start w:val="1"/>
      <w:numFmt w:val="bullet"/>
      <w:lvlText w:val=""/>
      <w:lvlJc w:val="left"/>
      <w:pPr>
        <w:ind w:left="720" w:hanging="360"/>
      </w:pPr>
      <w:rPr>
        <w:rFonts w:ascii="Symbol" w:hAnsi="Symbol" w:hint="default"/>
      </w:rPr>
    </w:lvl>
    <w:lvl w:ilvl="1" w:tplc="FEE68924">
      <w:start w:val="1"/>
      <w:numFmt w:val="bullet"/>
      <w:lvlText w:val=""/>
      <w:lvlJc w:val="left"/>
      <w:pPr>
        <w:ind w:left="1440" w:hanging="360"/>
      </w:pPr>
      <w:rPr>
        <w:rFonts w:ascii="Symbol" w:hAnsi="Symbol" w:hint="default"/>
      </w:rPr>
    </w:lvl>
    <w:lvl w:ilvl="2" w:tplc="A82E9014">
      <w:start w:val="1"/>
      <w:numFmt w:val="bullet"/>
      <w:lvlText w:val=""/>
      <w:lvlJc w:val="left"/>
      <w:pPr>
        <w:ind w:left="2160" w:hanging="360"/>
      </w:pPr>
      <w:rPr>
        <w:rFonts w:ascii="Wingdings" w:hAnsi="Wingdings" w:hint="default"/>
      </w:rPr>
    </w:lvl>
    <w:lvl w:ilvl="3" w:tplc="C9069028">
      <w:start w:val="1"/>
      <w:numFmt w:val="bullet"/>
      <w:lvlText w:val=""/>
      <w:lvlJc w:val="left"/>
      <w:pPr>
        <w:ind w:left="2880" w:hanging="360"/>
      </w:pPr>
      <w:rPr>
        <w:rFonts w:ascii="Symbol" w:hAnsi="Symbol" w:hint="default"/>
      </w:rPr>
    </w:lvl>
    <w:lvl w:ilvl="4" w:tplc="E4760630">
      <w:start w:val="1"/>
      <w:numFmt w:val="bullet"/>
      <w:lvlText w:val="o"/>
      <w:lvlJc w:val="left"/>
      <w:pPr>
        <w:ind w:left="3600" w:hanging="360"/>
      </w:pPr>
      <w:rPr>
        <w:rFonts w:ascii="Courier New" w:hAnsi="Courier New" w:hint="default"/>
      </w:rPr>
    </w:lvl>
    <w:lvl w:ilvl="5" w:tplc="D43A3ED4">
      <w:start w:val="1"/>
      <w:numFmt w:val="bullet"/>
      <w:lvlText w:val=""/>
      <w:lvlJc w:val="left"/>
      <w:pPr>
        <w:ind w:left="4320" w:hanging="360"/>
      </w:pPr>
      <w:rPr>
        <w:rFonts w:ascii="Wingdings" w:hAnsi="Wingdings" w:hint="default"/>
      </w:rPr>
    </w:lvl>
    <w:lvl w:ilvl="6" w:tplc="C1E63704">
      <w:start w:val="1"/>
      <w:numFmt w:val="bullet"/>
      <w:lvlText w:val=""/>
      <w:lvlJc w:val="left"/>
      <w:pPr>
        <w:ind w:left="5040" w:hanging="360"/>
      </w:pPr>
      <w:rPr>
        <w:rFonts w:ascii="Symbol" w:hAnsi="Symbol" w:hint="default"/>
      </w:rPr>
    </w:lvl>
    <w:lvl w:ilvl="7" w:tplc="1EB8BB90">
      <w:start w:val="1"/>
      <w:numFmt w:val="bullet"/>
      <w:lvlText w:val="o"/>
      <w:lvlJc w:val="left"/>
      <w:pPr>
        <w:ind w:left="5760" w:hanging="360"/>
      </w:pPr>
      <w:rPr>
        <w:rFonts w:ascii="Courier New" w:hAnsi="Courier New" w:hint="default"/>
      </w:rPr>
    </w:lvl>
    <w:lvl w:ilvl="8" w:tplc="F746E0BE">
      <w:start w:val="1"/>
      <w:numFmt w:val="bullet"/>
      <w:lvlText w:val=""/>
      <w:lvlJc w:val="left"/>
      <w:pPr>
        <w:ind w:left="6480" w:hanging="360"/>
      </w:pPr>
      <w:rPr>
        <w:rFonts w:ascii="Wingdings" w:hAnsi="Wingdings" w:hint="default"/>
      </w:rPr>
    </w:lvl>
  </w:abstractNum>
  <w:abstractNum w:abstractNumId="22" w15:restartNumberingAfterBreak="0">
    <w:nsid w:val="7B8E43BA"/>
    <w:multiLevelType w:val="hybridMultilevel"/>
    <w:tmpl w:val="FFFFFFFF"/>
    <w:lvl w:ilvl="0" w:tplc="A8C8A2DA">
      <w:start w:val="1"/>
      <w:numFmt w:val="bullet"/>
      <w:lvlText w:val=""/>
      <w:lvlJc w:val="left"/>
      <w:pPr>
        <w:ind w:left="720" w:hanging="360"/>
      </w:pPr>
      <w:rPr>
        <w:rFonts w:ascii="Symbol" w:hAnsi="Symbol" w:hint="default"/>
      </w:rPr>
    </w:lvl>
    <w:lvl w:ilvl="1" w:tplc="36A23ECA">
      <w:start w:val="1"/>
      <w:numFmt w:val="bullet"/>
      <w:lvlText w:val=""/>
      <w:lvlJc w:val="left"/>
      <w:pPr>
        <w:ind w:left="1440" w:hanging="360"/>
      </w:pPr>
      <w:rPr>
        <w:rFonts w:ascii="Symbol" w:hAnsi="Symbol" w:hint="default"/>
      </w:rPr>
    </w:lvl>
    <w:lvl w:ilvl="2" w:tplc="32DC86F0">
      <w:start w:val="1"/>
      <w:numFmt w:val="bullet"/>
      <w:lvlText w:val=""/>
      <w:lvlJc w:val="left"/>
      <w:pPr>
        <w:ind w:left="2160" w:hanging="360"/>
      </w:pPr>
      <w:rPr>
        <w:rFonts w:ascii="Wingdings" w:hAnsi="Wingdings" w:hint="default"/>
      </w:rPr>
    </w:lvl>
    <w:lvl w:ilvl="3" w:tplc="32E62772">
      <w:start w:val="1"/>
      <w:numFmt w:val="bullet"/>
      <w:lvlText w:val=""/>
      <w:lvlJc w:val="left"/>
      <w:pPr>
        <w:ind w:left="2880" w:hanging="360"/>
      </w:pPr>
      <w:rPr>
        <w:rFonts w:ascii="Symbol" w:hAnsi="Symbol" w:hint="default"/>
      </w:rPr>
    </w:lvl>
    <w:lvl w:ilvl="4" w:tplc="CD50EB12">
      <w:start w:val="1"/>
      <w:numFmt w:val="bullet"/>
      <w:lvlText w:val="o"/>
      <w:lvlJc w:val="left"/>
      <w:pPr>
        <w:ind w:left="3600" w:hanging="360"/>
      </w:pPr>
      <w:rPr>
        <w:rFonts w:ascii="Courier New" w:hAnsi="Courier New" w:hint="default"/>
      </w:rPr>
    </w:lvl>
    <w:lvl w:ilvl="5" w:tplc="CF046A5C">
      <w:start w:val="1"/>
      <w:numFmt w:val="bullet"/>
      <w:lvlText w:val=""/>
      <w:lvlJc w:val="left"/>
      <w:pPr>
        <w:ind w:left="4320" w:hanging="360"/>
      </w:pPr>
      <w:rPr>
        <w:rFonts w:ascii="Wingdings" w:hAnsi="Wingdings" w:hint="default"/>
      </w:rPr>
    </w:lvl>
    <w:lvl w:ilvl="6" w:tplc="E9945374">
      <w:start w:val="1"/>
      <w:numFmt w:val="bullet"/>
      <w:lvlText w:val=""/>
      <w:lvlJc w:val="left"/>
      <w:pPr>
        <w:ind w:left="5040" w:hanging="360"/>
      </w:pPr>
      <w:rPr>
        <w:rFonts w:ascii="Symbol" w:hAnsi="Symbol" w:hint="default"/>
      </w:rPr>
    </w:lvl>
    <w:lvl w:ilvl="7" w:tplc="0E228BAA">
      <w:start w:val="1"/>
      <w:numFmt w:val="bullet"/>
      <w:lvlText w:val="o"/>
      <w:lvlJc w:val="left"/>
      <w:pPr>
        <w:ind w:left="5760" w:hanging="360"/>
      </w:pPr>
      <w:rPr>
        <w:rFonts w:ascii="Courier New" w:hAnsi="Courier New" w:hint="default"/>
      </w:rPr>
    </w:lvl>
    <w:lvl w:ilvl="8" w:tplc="725E1236">
      <w:start w:val="1"/>
      <w:numFmt w:val="bullet"/>
      <w:lvlText w:val=""/>
      <w:lvlJc w:val="left"/>
      <w:pPr>
        <w:ind w:left="6480" w:hanging="360"/>
      </w:pPr>
      <w:rPr>
        <w:rFonts w:ascii="Wingdings" w:hAnsi="Wingdings" w:hint="default"/>
      </w:rPr>
    </w:lvl>
  </w:abstractNum>
  <w:abstractNum w:abstractNumId="23" w15:restartNumberingAfterBreak="0">
    <w:nsid w:val="7BFB643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1252590652">
    <w:abstractNumId w:val="4"/>
  </w:num>
  <w:num w:numId="2" w16cid:durableId="1583641908">
    <w:abstractNumId w:val="10"/>
  </w:num>
  <w:num w:numId="3" w16cid:durableId="912131514">
    <w:abstractNumId w:val="13"/>
  </w:num>
  <w:num w:numId="4" w16cid:durableId="278148272">
    <w:abstractNumId w:val="23"/>
  </w:num>
  <w:num w:numId="5" w16cid:durableId="80491818">
    <w:abstractNumId w:val="8"/>
  </w:num>
  <w:num w:numId="6" w16cid:durableId="1695764492">
    <w:abstractNumId w:val="22"/>
  </w:num>
  <w:num w:numId="7" w16cid:durableId="1998533481">
    <w:abstractNumId w:val="19"/>
  </w:num>
  <w:num w:numId="8" w16cid:durableId="1780486006">
    <w:abstractNumId w:val="21"/>
  </w:num>
  <w:num w:numId="9" w16cid:durableId="1020740115">
    <w:abstractNumId w:val="1"/>
  </w:num>
  <w:num w:numId="10" w16cid:durableId="1326974804">
    <w:abstractNumId w:val="16"/>
  </w:num>
  <w:num w:numId="11" w16cid:durableId="1178693223">
    <w:abstractNumId w:val="6"/>
  </w:num>
  <w:num w:numId="12" w16cid:durableId="287053687">
    <w:abstractNumId w:val="3"/>
  </w:num>
  <w:num w:numId="13" w16cid:durableId="961426983">
    <w:abstractNumId w:val="20"/>
  </w:num>
  <w:num w:numId="14" w16cid:durableId="202979951">
    <w:abstractNumId w:val="2"/>
  </w:num>
  <w:num w:numId="15" w16cid:durableId="1935435086">
    <w:abstractNumId w:val="5"/>
  </w:num>
  <w:num w:numId="16" w16cid:durableId="898826956">
    <w:abstractNumId w:val="14"/>
  </w:num>
  <w:num w:numId="17" w16cid:durableId="790975845">
    <w:abstractNumId w:val="15"/>
  </w:num>
  <w:num w:numId="18" w16cid:durableId="434643238">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0682706">
    <w:abstractNumId w:val="18"/>
  </w:num>
  <w:num w:numId="20" w16cid:durableId="1002928981">
    <w:abstractNumId w:val="11"/>
  </w:num>
  <w:num w:numId="21" w16cid:durableId="975725170">
    <w:abstractNumId w:val="17"/>
  </w:num>
  <w:num w:numId="22" w16cid:durableId="1930457116">
    <w:abstractNumId w:val="7"/>
  </w:num>
  <w:num w:numId="23" w16cid:durableId="981085362">
    <w:abstractNumId w:val="0"/>
  </w:num>
  <w:num w:numId="24" w16cid:durableId="211983159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17C"/>
    <w:rsid w:val="000172CA"/>
    <w:rsid w:val="0002285E"/>
    <w:rsid w:val="00036A35"/>
    <w:rsid w:val="0005119C"/>
    <w:rsid w:val="00054F75"/>
    <w:rsid w:val="00057006"/>
    <w:rsid w:val="00057A2F"/>
    <w:rsid w:val="000644EC"/>
    <w:rsid w:val="00065B1E"/>
    <w:rsid w:val="00066FC2"/>
    <w:rsid w:val="0006742E"/>
    <w:rsid w:val="00071304"/>
    <w:rsid w:val="000764B1"/>
    <w:rsid w:val="0008317C"/>
    <w:rsid w:val="000A5A02"/>
    <w:rsid w:val="000B2709"/>
    <w:rsid w:val="000C2F7D"/>
    <w:rsid w:val="000C6C0E"/>
    <w:rsid w:val="000D091D"/>
    <w:rsid w:val="000D32EA"/>
    <w:rsid w:val="000D3822"/>
    <w:rsid w:val="000D506A"/>
    <w:rsid w:val="000E52BD"/>
    <w:rsid w:val="000E647E"/>
    <w:rsid w:val="000F4C46"/>
    <w:rsid w:val="000F7E7E"/>
    <w:rsid w:val="00127DB4"/>
    <w:rsid w:val="00133D6E"/>
    <w:rsid w:val="00136961"/>
    <w:rsid w:val="001469CB"/>
    <w:rsid w:val="00154F70"/>
    <w:rsid w:val="0015681E"/>
    <w:rsid w:val="00160F45"/>
    <w:rsid w:val="00171A92"/>
    <w:rsid w:val="00171DDB"/>
    <w:rsid w:val="00175008"/>
    <w:rsid w:val="00181B81"/>
    <w:rsid w:val="001823B9"/>
    <w:rsid w:val="001A478A"/>
    <w:rsid w:val="001B1ECB"/>
    <w:rsid w:val="001B4AB0"/>
    <w:rsid w:val="001B5695"/>
    <w:rsid w:val="001C1038"/>
    <w:rsid w:val="001C7050"/>
    <w:rsid w:val="001D217C"/>
    <w:rsid w:val="001D7FC9"/>
    <w:rsid w:val="001F140B"/>
    <w:rsid w:val="001F1B19"/>
    <w:rsid w:val="002018AF"/>
    <w:rsid w:val="00203C85"/>
    <w:rsid w:val="00215835"/>
    <w:rsid w:val="002178BC"/>
    <w:rsid w:val="002452A1"/>
    <w:rsid w:val="0025120C"/>
    <w:rsid w:val="00256896"/>
    <w:rsid w:val="00257CA5"/>
    <w:rsid w:val="00261243"/>
    <w:rsid w:val="00270EBF"/>
    <w:rsid w:val="00283451"/>
    <w:rsid w:val="002A10E1"/>
    <w:rsid w:val="002A21CE"/>
    <w:rsid w:val="002A3D00"/>
    <w:rsid w:val="002A6754"/>
    <w:rsid w:val="002B070A"/>
    <w:rsid w:val="002B4D2B"/>
    <w:rsid w:val="002B7EB9"/>
    <w:rsid w:val="002C72DE"/>
    <w:rsid w:val="002D181E"/>
    <w:rsid w:val="002D1CA4"/>
    <w:rsid w:val="002E3484"/>
    <w:rsid w:val="002E618F"/>
    <w:rsid w:val="002F0CB0"/>
    <w:rsid w:val="002F3AE6"/>
    <w:rsid w:val="002F5D25"/>
    <w:rsid w:val="00303FBE"/>
    <w:rsid w:val="00313F48"/>
    <w:rsid w:val="003217FA"/>
    <w:rsid w:val="00321B31"/>
    <w:rsid w:val="00323818"/>
    <w:rsid w:val="003245D2"/>
    <w:rsid w:val="0032CAEC"/>
    <w:rsid w:val="003302C6"/>
    <w:rsid w:val="00337D72"/>
    <w:rsid w:val="00342A35"/>
    <w:rsid w:val="0034505C"/>
    <w:rsid w:val="00351DB1"/>
    <w:rsid w:val="00354479"/>
    <w:rsid w:val="00356885"/>
    <w:rsid w:val="00356B1B"/>
    <w:rsid w:val="00356F73"/>
    <w:rsid w:val="00360A49"/>
    <w:rsid w:val="003642EA"/>
    <w:rsid w:val="003706BF"/>
    <w:rsid w:val="00374673"/>
    <w:rsid w:val="003806F2"/>
    <w:rsid w:val="003A0A84"/>
    <w:rsid w:val="003B0F4D"/>
    <w:rsid w:val="003B2762"/>
    <w:rsid w:val="003B6B90"/>
    <w:rsid w:val="003C0F6A"/>
    <w:rsid w:val="003D055E"/>
    <w:rsid w:val="003E0537"/>
    <w:rsid w:val="003F1342"/>
    <w:rsid w:val="003F277E"/>
    <w:rsid w:val="004208A2"/>
    <w:rsid w:val="00426DDE"/>
    <w:rsid w:val="004273E1"/>
    <w:rsid w:val="0043643F"/>
    <w:rsid w:val="00436B9E"/>
    <w:rsid w:val="00437C89"/>
    <w:rsid w:val="004565AA"/>
    <w:rsid w:val="0045693D"/>
    <w:rsid w:val="0046210E"/>
    <w:rsid w:val="004653A8"/>
    <w:rsid w:val="0046707B"/>
    <w:rsid w:val="00467950"/>
    <w:rsid w:val="00470F4F"/>
    <w:rsid w:val="00473554"/>
    <w:rsid w:val="00476079"/>
    <w:rsid w:val="0048161D"/>
    <w:rsid w:val="00484A9E"/>
    <w:rsid w:val="00492B82"/>
    <w:rsid w:val="0049412E"/>
    <w:rsid w:val="004C6D3C"/>
    <w:rsid w:val="004C7F18"/>
    <w:rsid w:val="005036A1"/>
    <w:rsid w:val="00510AC0"/>
    <w:rsid w:val="0052066C"/>
    <w:rsid w:val="00527388"/>
    <w:rsid w:val="00553C03"/>
    <w:rsid w:val="00555EA8"/>
    <w:rsid w:val="0056149B"/>
    <w:rsid w:val="00563392"/>
    <w:rsid w:val="00566B16"/>
    <w:rsid w:val="0058231F"/>
    <w:rsid w:val="0059307B"/>
    <w:rsid w:val="00596ED3"/>
    <w:rsid w:val="005974B2"/>
    <w:rsid w:val="005A19CA"/>
    <w:rsid w:val="005A4D25"/>
    <w:rsid w:val="005C374D"/>
    <w:rsid w:val="005C5B0A"/>
    <w:rsid w:val="005D19A4"/>
    <w:rsid w:val="005E2026"/>
    <w:rsid w:val="005F01DE"/>
    <w:rsid w:val="00603458"/>
    <w:rsid w:val="00616182"/>
    <w:rsid w:val="00625FF8"/>
    <w:rsid w:val="00627E5C"/>
    <w:rsid w:val="0063697E"/>
    <w:rsid w:val="00645069"/>
    <w:rsid w:val="0065647C"/>
    <w:rsid w:val="00663409"/>
    <w:rsid w:val="0067356D"/>
    <w:rsid w:val="006843B5"/>
    <w:rsid w:val="00687F56"/>
    <w:rsid w:val="006900EE"/>
    <w:rsid w:val="006A158E"/>
    <w:rsid w:val="006A248B"/>
    <w:rsid w:val="006B5D14"/>
    <w:rsid w:val="006C08D2"/>
    <w:rsid w:val="006D1A5F"/>
    <w:rsid w:val="006D6A7B"/>
    <w:rsid w:val="006F173B"/>
    <w:rsid w:val="006F6F6B"/>
    <w:rsid w:val="00700523"/>
    <w:rsid w:val="00702948"/>
    <w:rsid w:val="00702E2A"/>
    <w:rsid w:val="00704081"/>
    <w:rsid w:val="00704CC9"/>
    <w:rsid w:val="00713004"/>
    <w:rsid w:val="0071393F"/>
    <w:rsid w:val="00733C0C"/>
    <w:rsid w:val="0074070B"/>
    <w:rsid w:val="00742E4A"/>
    <w:rsid w:val="00750A55"/>
    <w:rsid w:val="00756679"/>
    <w:rsid w:val="007607A7"/>
    <w:rsid w:val="0077778C"/>
    <w:rsid w:val="00781251"/>
    <w:rsid w:val="0078167E"/>
    <w:rsid w:val="00784F4F"/>
    <w:rsid w:val="007A7A3E"/>
    <w:rsid w:val="007C09EE"/>
    <w:rsid w:val="007C113C"/>
    <w:rsid w:val="007C65C1"/>
    <w:rsid w:val="007D41A0"/>
    <w:rsid w:val="007D493B"/>
    <w:rsid w:val="007D505B"/>
    <w:rsid w:val="007E0F6F"/>
    <w:rsid w:val="007F154D"/>
    <w:rsid w:val="007F1A75"/>
    <w:rsid w:val="007F1FD0"/>
    <w:rsid w:val="008151DB"/>
    <w:rsid w:val="00823469"/>
    <w:rsid w:val="008332AD"/>
    <w:rsid w:val="00833F15"/>
    <w:rsid w:val="00837490"/>
    <w:rsid w:val="00841750"/>
    <w:rsid w:val="00844852"/>
    <w:rsid w:val="00846455"/>
    <w:rsid w:val="00846B91"/>
    <w:rsid w:val="00850C05"/>
    <w:rsid w:val="0086194D"/>
    <w:rsid w:val="00864BA9"/>
    <w:rsid w:val="0088216C"/>
    <w:rsid w:val="00890F5D"/>
    <w:rsid w:val="00892F88"/>
    <w:rsid w:val="008973B0"/>
    <w:rsid w:val="008B7BD9"/>
    <w:rsid w:val="008C5F98"/>
    <w:rsid w:val="008D1D9F"/>
    <w:rsid w:val="008D3830"/>
    <w:rsid w:val="008D491C"/>
    <w:rsid w:val="008D50B8"/>
    <w:rsid w:val="008E750B"/>
    <w:rsid w:val="008F3A6B"/>
    <w:rsid w:val="008F3D4B"/>
    <w:rsid w:val="009006D4"/>
    <w:rsid w:val="009037BB"/>
    <w:rsid w:val="009040A4"/>
    <w:rsid w:val="00911DFF"/>
    <w:rsid w:val="00916325"/>
    <w:rsid w:val="009272F5"/>
    <w:rsid w:val="00934B36"/>
    <w:rsid w:val="009377CC"/>
    <w:rsid w:val="00953C49"/>
    <w:rsid w:val="00956563"/>
    <w:rsid w:val="00976FC7"/>
    <w:rsid w:val="00983E22"/>
    <w:rsid w:val="0098532E"/>
    <w:rsid w:val="009875D0"/>
    <w:rsid w:val="009879B6"/>
    <w:rsid w:val="00991AE1"/>
    <w:rsid w:val="00991BEE"/>
    <w:rsid w:val="00994DD4"/>
    <w:rsid w:val="00995259"/>
    <w:rsid w:val="00995756"/>
    <w:rsid w:val="009A033F"/>
    <w:rsid w:val="009A16F1"/>
    <w:rsid w:val="009A35C2"/>
    <w:rsid w:val="009B5A8C"/>
    <w:rsid w:val="009B7D25"/>
    <w:rsid w:val="009C46F1"/>
    <w:rsid w:val="009D3C1A"/>
    <w:rsid w:val="009E2142"/>
    <w:rsid w:val="009F2BEA"/>
    <w:rsid w:val="009F316A"/>
    <w:rsid w:val="00A14C2C"/>
    <w:rsid w:val="00A14D4F"/>
    <w:rsid w:val="00A37F61"/>
    <w:rsid w:val="00A50E8E"/>
    <w:rsid w:val="00A65179"/>
    <w:rsid w:val="00A90B77"/>
    <w:rsid w:val="00A912EC"/>
    <w:rsid w:val="00AA394F"/>
    <w:rsid w:val="00AA6A11"/>
    <w:rsid w:val="00AC5E33"/>
    <w:rsid w:val="00AC68D5"/>
    <w:rsid w:val="00AC6F95"/>
    <w:rsid w:val="00AD001D"/>
    <w:rsid w:val="00AD07BA"/>
    <w:rsid w:val="00AE0500"/>
    <w:rsid w:val="00B02A0F"/>
    <w:rsid w:val="00B067A7"/>
    <w:rsid w:val="00B12C49"/>
    <w:rsid w:val="00B22202"/>
    <w:rsid w:val="00B302EA"/>
    <w:rsid w:val="00B314D6"/>
    <w:rsid w:val="00B510EF"/>
    <w:rsid w:val="00B601BC"/>
    <w:rsid w:val="00B626E6"/>
    <w:rsid w:val="00B663F9"/>
    <w:rsid w:val="00B83BB0"/>
    <w:rsid w:val="00B96829"/>
    <w:rsid w:val="00BA6C82"/>
    <w:rsid w:val="00BB122D"/>
    <w:rsid w:val="00BB2DC0"/>
    <w:rsid w:val="00BC540D"/>
    <w:rsid w:val="00BC7C2C"/>
    <w:rsid w:val="00BD1ACE"/>
    <w:rsid w:val="00BD4A83"/>
    <w:rsid w:val="00BD5E18"/>
    <w:rsid w:val="00BE0E21"/>
    <w:rsid w:val="00BF62C5"/>
    <w:rsid w:val="00C046D5"/>
    <w:rsid w:val="00C052CD"/>
    <w:rsid w:val="00C15086"/>
    <w:rsid w:val="00C225F1"/>
    <w:rsid w:val="00C56B75"/>
    <w:rsid w:val="00C60C27"/>
    <w:rsid w:val="00C71AF7"/>
    <w:rsid w:val="00C73624"/>
    <w:rsid w:val="00C81426"/>
    <w:rsid w:val="00C82D18"/>
    <w:rsid w:val="00C83570"/>
    <w:rsid w:val="00CB08E1"/>
    <w:rsid w:val="00CB3642"/>
    <w:rsid w:val="00CB7086"/>
    <w:rsid w:val="00CB7E82"/>
    <w:rsid w:val="00CD1A08"/>
    <w:rsid w:val="00CD37EB"/>
    <w:rsid w:val="00CD76A4"/>
    <w:rsid w:val="00CD76F7"/>
    <w:rsid w:val="00CE5B4C"/>
    <w:rsid w:val="00CF22DA"/>
    <w:rsid w:val="00CF712F"/>
    <w:rsid w:val="00D0389B"/>
    <w:rsid w:val="00D2159D"/>
    <w:rsid w:val="00D363FC"/>
    <w:rsid w:val="00D3653F"/>
    <w:rsid w:val="00D40BC7"/>
    <w:rsid w:val="00D41813"/>
    <w:rsid w:val="00D46F10"/>
    <w:rsid w:val="00D53EE0"/>
    <w:rsid w:val="00D5692F"/>
    <w:rsid w:val="00D56ACB"/>
    <w:rsid w:val="00D56D1A"/>
    <w:rsid w:val="00D669C9"/>
    <w:rsid w:val="00D74D1E"/>
    <w:rsid w:val="00D82371"/>
    <w:rsid w:val="00D8560F"/>
    <w:rsid w:val="00DA5987"/>
    <w:rsid w:val="00DB138D"/>
    <w:rsid w:val="00DB2B9E"/>
    <w:rsid w:val="00DB300A"/>
    <w:rsid w:val="00DC2E11"/>
    <w:rsid w:val="00DC5E41"/>
    <w:rsid w:val="00DD2E50"/>
    <w:rsid w:val="00DD35BF"/>
    <w:rsid w:val="00DD3C8C"/>
    <w:rsid w:val="00DE3E85"/>
    <w:rsid w:val="00DE4AD2"/>
    <w:rsid w:val="00E059D8"/>
    <w:rsid w:val="00E06499"/>
    <w:rsid w:val="00E11220"/>
    <w:rsid w:val="00E121D1"/>
    <w:rsid w:val="00E1350B"/>
    <w:rsid w:val="00E1553D"/>
    <w:rsid w:val="00E2691B"/>
    <w:rsid w:val="00E32BB8"/>
    <w:rsid w:val="00E40312"/>
    <w:rsid w:val="00E50082"/>
    <w:rsid w:val="00E651B5"/>
    <w:rsid w:val="00E652A6"/>
    <w:rsid w:val="00E774D9"/>
    <w:rsid w:val="00E77FBD"/>
    <w:rsid w:val="00E8012A"/>
    <w:rsid w:val="00E8267B"/>
    <w:rsid w:val="00E82A50"/>
    <w:rsid w:val="00E8403C"/>
    <w:rsid w:val="00E8544D"/>
    <w:rsid w:val="00E8686B"/>
    <w:rsid w:val="00E91C24"/>
    <w:rsid w:val="00E972CB"/>
    <w:rsid w:val="00EA2A35"/>
    <w:rsid w:val="00EA5F3C"/>
    <w:rsid w:val="00EB6A32"/>
    <w:rsid w:val="00EC1EDD"/>
    <w:rsid w:val="00EC23F3"/>
    <w:rsid w:val="00EC2DEA"/>
    <w:rsid w:val="00EC78FB"/>
    <w:rsid w:val="00EE6FE9"/>
    <w:rsid w:val="00EF06F9"/>
    <w:rsid w:val="00EF1FAC"/>
    <w:rsid w:val="00F0054E"/>
    <w:rsid w:val="00F05ACB"/>
    <w:rsid w:val="00F22D1F"/>
    <w:rsid w:val="00F23264"/>
    <w:rsid w:val="00F30343"/>
    <w:rsid w:val="00F32234"/>
    <w:rsid w:val="00F3225B"/>
    <w:rsid w:val="00F3782E"/>
    <w:rsid w:val="00F40A12"/>
    <w:rsid w:val="00F41195"/>
    <w:rsid w:val="00F56C1D"/>
    <w:rsid w:val="00F610EE"/>
    <w:rsid w:val="00F80B1E"/>
    <w:rsid w:val="00F824FA"/>
    <w:rsid w:val="00F95926"/>
    <w:rsid w:val="00F961B8"/>
    <w:rsid w:val="00FA2BF6"/>
    <w:rsid w:val="00FA6BFB"/>
    <w:rsid w:val="00FB7FA5"/>
    <w:rsid w:val="00FC2439"/>
    <w:rsid w:val="00FC2A85"/>
    <w:rsid w:val="00FC5D89"/>
    <w:rsid w:val="00FC5E2E"/>
    <w:rsid w:val="00FD0576"/>
    <w:rsid w:val="00FD5BF5"/>
    <w:rsid w:val="00FE1D5A"/>
    <w:rsid w:val="00FF072C"/>
    <w:rsid w:val="00FF174F"/>
    <w:rsid w:val="00FF2792"/>
    <w:rsid w:val="01208D69"/>
    <w:rsid w:val="02B30BFF"/>
    <w:rsid w:val="034D3EA6"/>
    <w:rsid w:val="037811F1"/>
    <w:rsid w:val="04BF9419"/>
    <w:rsid w:val="067151F4"/>
    <w:rsid w:val="0773D16C"/>
    <w:rsid w:val="0AA62F4B"/>
    <w:rsid w:val="0AD17335"/>
    <w:rsid w:val="0CB06925"/>
    <w:rsid w:val="0CB99BEF"/>
    <w:rsid w:val="0D6957BE"/>
    <w:rsid w:val="0D7BE851"/>
    <w:rsid w:val="0E2996C7"/>
    <w:rsid w:val="0FE907B0"/>
    <w:rsid w:val="1071D27C"/>
    <w:rsid w:val="112D7372"/>
    <w:rsid w:val="1275087A"/>
    <w:rsid w:val="1286EBA9"/>
    <w:rsid w:val="13093748"/>
    <w:rsid w:val="1496B58C"/>
    <w:rsid w:val="150450B0"/>
    <w:rsid w:val="15684A66"/>
    <w:rsid w:val="156E36CA"/>
    <w:rsid w:val="16FB2BA5"/>
    <w:rsid w:val="17C1653C"/>
    <w:rsid w:val="17CAB430"/>
    <w:rsid w:val="20AAE33B"/>
    <w:rsid w:val="21F578B6"/>
    <w:rsid w:val="22637E41"/>
    <w:rsid w:val="2690AE2E"/>
    <w:rsid w:val="28646EEE"/>
    <w:rsid w:val="29E54D5E"/>
    <w:rsid w:val="2AE37F69"/>
    <w:rsid w:val="2BCE9E76"/>
    <w:rsid w:val="2CAD27C4"/>
    <w:rsid w:val="2D9C58AA"/>
    <w:rsid w:val="2E6EDC1A"/>
    <w:rsid w:val="2F029F52"/>
    <w:rsid w:val="2F6EA2B2"/>
    <w:rsid w:val="2F8D0A9E"/>
    <w:rsid w:val="343946C5"/>
    <w:rsid w:val="3537DA9E"/>
    <w:rsid w:val="355C588B"/>
    <w:rsid w:val="365B99FE"/>
    <w:rsid w:val="36DDD21B"/>
    <w:rsid w:val="3745B942"/>
    <w:rsid w:val="374DDB52"/>
    <w:rsid w:val="37AD27D1"/>
    <w:rsid w:val="389BCDF2"/>
    <w:rsid w:val="38AAD210"/>
    <w:rsid w:val="38CA108A"/>
    <w:rsid w:val="39963839"/>
    <w:rsid w:val="3AD936B4"/>
    <w:rsid w:val="3B1F7229"/>
    <w:rsid w:val="3EA910ED"/>
    <w:rsid w:val="426A24F3"/>
    <w:rsid w:val="4293C7CB"/>
    <w:rsid w:val="436F1189"/>
    <w:rsid w:val="44035104"/>
    <w:rsid w:val="448845F5"/>
    <w:rsid w:val="44F96189"/>
    <w:rsid w:val="46192A6D"/>
    <w:rsid w:val="46DF658D"/>
    <w:rsid w:val="473B56FE"/>
    <w:rsid w:val="476E10FF"/>
    <w:rsid w:val="48046473"/>
    <w:rsid w:val="48B1066F"/>
    <w:rsid w:val="4927CC11"/>
    <w:rsid w:val="4BD68422"/>
    <w:rsid w:val="4C4467AB"/>
    <w:rsid w:val="4CF8AF0C"/>
    <w:rsid w:val="4D601C9C"/>
    <w:rsid w:val="4D9704E1"/>
    <w:rsid w:val="4DE76B07"/>
    <w:rsid w:val="4E5AAD63"/>
    <w:rsid w:val="4EA87F03"/>
    <w:rsid w:val="4EBEFB4C"/>
    <w:rsid w:val="4FEADEAA"/>
    <w:rsid w:val="505AB7D3"/>
    <w:rsid w:val="5164CF3E"/>
    <w:rsid w:val="523F7478"/>
    <w:rsid w:val="52FF0BD8"/>
    <w:rsid w:val="530E5257"/>
    <w:rsid w:val="536E745A"/>
    <w:rsid w:val="5510B74E"/>
    <w:rsid w:val="556832E6"/>
    <w:rsid w:val="57AA6E65"/>
    <w:rsid w:val="57F47069"/>
    <w:rsid w:val="5C1967E7"/>
    <w:rsid w:val="6037A108"/>
    <w:rsid w:val="61C7CB7B"/>
    <w:rsid w:val="61D341FC"/>
    <w:rsid w:val="6332255E"/>
    <w:rsid w:val="63BA674E"/>
    <w:rsid w:val="63DB8039"/>
    <w:rsid w:val="64F5BA7F"/>
    <w:rsid w:val="6606AA07"/>
    <w:rsid w:val="6631A6BB"/>
    <w:rsid w:val="6650EECA"/>
    <w:rsid w:val="67816895"/>
    <w:rsid w:val="6823CAFC"/>
    <w:rsid w:val="68853F39"/>
    <w:rsid w:val="697D7397"/>
    <w:rsid w:val="6B9AE9F2"/>
    <w:rsid w:val="6D868444"/>
    <w:rsid w:val="6D982AF5"/>
    <w:rsid w:val="6E838F4B"/>
    <w:rsid w:val="7141F0AF"/>
    <w:rsid w:val="7202B932"/>
    <w:rsid w:val="73B21656"/>
    <w:rsid w:val="73B72E52"/>
    <w:rsid w:val="7542E6B9"/>
    <w:rsid w:val="7578BF4F"/>
    <w:rsid w:val="77F49DCD"/>
    <w:rsid w:val="78656618"/>
    <w:rsid w:val="78ED4AA9"/>
    <w:rsid w:val="7A8EDA95"/>
    <w:rsid w:val="7A9E1402"/>
    <w:rsid w:val="7DAE0A17"/>
    <w:rsid w:val="7DAFC447"/>
    <w:rsid w:val="7DEED6E6"/>
    <w:rsid w:val="7E112CF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4:docId w14:val="1B5170EA"/>
  <w15:chartTrackingRefBased/>
  <w15:docId w15:val="{7CCCE788-CF69-43A7-912E-5E781B539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1D21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1D21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1D217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1D217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1D217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1D217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1D217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1D217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1D217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D217C"/>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1D217C"/>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1D217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1D217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1D217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1D217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1D217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1D217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1D217C"/>
    <w:rPr>
      <w:rFonts w:eastAsiaTheme="majorEastAsia" w:cstheme="majorBidi"/>
      <w:color w:val="272727" w:themeColor="text1" w:themeTint="D8"/>
    </w:rPr>
  </w:style>
  <w:style w:type="paragraph" w:styleId="Tytu">
    <w:name w:val="Title"/>
    <w:basedOn w:val="Normalny"/>
    <w:next w:val="Normalny"/>
    <w:link w:val="TytuZnak"/>
    <w:uiPriority w:val="10"/>
    <w:qFormat/>
    <w:rsid w:val="001D21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D217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1D217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1D217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1D217C"/>
    <w:pPr>
      <w:spacing w:before="160"/>
      <w:jc w:val="center"/>
    </w:pPr>
    <w:rPr>
      <w:i/>
      <w:iCs/>
      <w:color w:val="404040" w:themeColor="text1" w:themeTint="BF"/>
    </w:rPr>
  </w:style>
  <w:style w:type="character" w:customStyle="1" w:styleId="CytatZnak">
    <w:name w:val="Cytat Znak"/>
    <w:basedOn w:val="Domylnaczcionkaakapitu"/>
    <w:link w:val="Cytat"/>
    <w:uiPriority w:val="29"/>
    <w:rsid w:val="001D217C"/>
    <w:rPr>
      <w:i/>
      <w:iCs/>
      <w:color w:val="404040" w:themeColor="text1" w:themeTint="BF"/>
    </w:rPr>
  </w:style>
  <w:style w:type="paragraph" w:styleId="Akapitzlist">
    <w:name w:val="List Paragraph"/>
    <w:basedOn w:val="Normalny"/>
    <w:uiPriority w:val="34"/>
    <w:qFormat/>
    <w:rsid w:val="001D217C"/>
    <w:pPr>
      <w:ind w:left="720"/>
      <w:contextualSpacing/>
    </w:pPr>
  </w:style>
  <w:style w:type="character" w:styleId="Wyrnienieintensywne">
    <w:name w:val="Intense Emphasis"/>
    <w:basedOn w:val="Domylnaczcionkaakapitu"/>
    <w:uiPriority w:val="21"/>
    <w:qFormat/>
    <w:rsid w:val="001D217C"/>
    <w:rPr>
      <w:i/>
      <w:iCs/>
      <w:color w:val="0F4761" w:themeColor="accent1" w:themeShade="BF"/>
    </w:rPr>
  </w:style>
  <w:style w:type="paragraph" w:styleId="Cytatintensywny">
    <w:name w:val="Intense Quote"/>
    <w:basedOn w:val="Normalny"/>
    <w:next w:val="Normalny"/>
    <w:link w:val="CytatintensywnyZnak"/>
    <w:uiPriority w:val="30"/>
    <w:qFormat/>
    <w:rsid w:val="001D21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1D217C"/>
    <w:rPr>
      <w:i/>
      <w:iCs/>
      <w:color w:val="0F4761" w:themeColor="accent1" w:themeShade="BF"/>
    </w:rPr>
  </w:style>
  <w:style w:type="character" w:styleId="Odwoanieintensywne">
    <w:name w:val="Intense Reference"/>
    <w:basedOn w:val="Domylnaczcionkaakapitu"/>
    <w:uiPriority w:val="32"/>
    <w:qFormat/>
    <w:rsid w:val="001D217C"/>
    <w:rPr>
      <w:b/>
      <w:bCs/>
      <w:smallCaps/>
      <w:color w:val="0F4761" w:themeColor="accent1" w:themeShade="BF"/>
      <w:spacing w:val="5"/>
    </w:rPr>
  </w:style>
  <w:style w:type="character" w:customStyle="1" w:styleId="citation-137">
    <w:name w:val="citation-137"/>
    <w:basedOn w:val="Domylnaczcionkaakapitu"/>
    <w:rsid w:val="00AA6A11"/>
  </w:style>
  <w:style w:type="character" w:customStyle="1" w:styleId="citation-682">
    <w:name w:val="citation-682"/>
    <w:basedOn w:val="Domylnaczcionkaakapitu"/>
    <w:rsid w:val="009040A4"/>
  </w:style>
  <w:style w:type="character" w:customStyle="1" w:styleId="apple-converted-space">
    <w:name w:val="apple-converted-space"/>
    <w:basedOn w:val="Domylnaczcionkaakapitu"/>
    <w:rsid w:val="009040A4"/>
  </w:style>
  <w:style w:type="character" w:customStyle="1" w:styleId="citation-681">
    <w:name w:val="citation-681"/>
    <w:basedOn w:val="Domylnaczcionkaakapitu"/>
    <w:rsid w:val="009040A4"/>
  </w:style>
  <w:style w:type="paragraph" w:styleId="NormalnyWeb">
    <w:name w:val="Normal (Web)"/>
    <w:basedOn w:val="Normalny"/>
    <w:uiPriority w:val="99"/>
    <w:unhideWhenUsed/>
    <w:rsid w:val="00054F75"/>
    <w:pPr>
      <w:spacing w:before="100" w:beforeAutospacing="1" w:after="100" w:afterAutospacing="1" w:line="240" w:lineRule="auto"/>
    </w:pPr>
    <w:rPr>
      <w:rFonts w:ascii="Times New Roman" w:eastAsia="Times New Roman" w:hAnsi="Times New Roman" w:cs="Times New Roman"/>
      <w:kern w:val="0"/>
      <w:lang w:eastAsia="pl-PL"/>
      <w14:ligatures w14:val="none"/>
    </w:rPr>
  </w:style>
  <w:style w:type="character" w:customStyle="1" w:styleId="citation-1203">
    <w:name w:val="citation-1203"/>
    <w:basedOn w:val="Domylnaczcionkaakapitu"/>
    <w:rsid w:val="00054F75"/>
  </w:style>
  <w:style w:type="character" w:customStyle="1" w:styleId="citation-1202">
    <w:name w:val="citation-1202"/>
    <w:basedOn w:val="Domylnaczcionkaakapitu"/>
    <w:rsid w:val="00054F75"/>
  </w:style>
  <w:style w:type="character" w:customStyle="1" w:styleId="citation-1201">
    <w:name w:val="citation-1201"/>
    <w:basedOn w:val="Domylnaczcionkaakapitu"/>
    <w:rsid w:val="00054F75"/>
  </w:style>
  <w:style w:type="character" w:customStyle="1" w:styleId="button-label">
    <w:name w:val="button-label"/>
    <w:basedOn w:val="Domylnaczcionkaakapitu"/>
    <w:rsid w:val="00054F75"/>
  </w:style>
  <w:style w:type="character" w:styleId="Tekstzastpczy">
    <w:name w:val="Placeholder Text"/>
    <w:basedOn w:val="Domylnaczcionkaakapitu"/>
    <w:uiPriority w:val="99"/>
    <w:semiHidden/>
    <w:rsid w:val="00FD0576"/>
    <w:rPr>
      <w:color w:val="666666"/>
    </w:rPr>
  </w:style>
  <w:style w:type="character" w:customStyle="1" w:styleId="citation-305">
    <w:name w:val="citation-305"/>
    <w:basedOn w:val="Domylnaczcionkaakapitu"/>
    <w:rsid w:val="004364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e66af1e9-d714-4a1f-8101-22a504f9622f}" enabled="0" method="" siteId="{e66af1e9-d714-4a1f-8101-22a504f9622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40</Pages>
  <Words>3300</Words>
  <Characters>29638</Characters>
  <Application>Microsoft Office Word</Application>
  <DocSecurity>0</DocSecurity>
  <Lines>779</Lines>
  <Paragraphs>522</Paragraphs>
  <ScaleCrop>false</ScaleCrop>
  <Company/>
  <LinksUpToDate>false</LinksUpToDate>
  <CharactersWithSpaces>32416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Bajera Albert</dc:creator>
  <cp:keywords/>
  <dc:description/>
  <cp:lastModifiedBy>Bajera Albert</cp:lastModifiedBy>
  <cp:revision>2</cp:revision>
  <dcterms:created xsi:type="dcterms:W3CDTF">2026-01-12T21:32:00Z</dcterms:created>
  <dcterms:modified xsi:type="dcterms:W3CDTF">2026-01-12T21:32:00Z</dcterms:modified>
</cp:coreProperties>
</file>